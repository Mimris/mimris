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615FA" w14:textId="5904DBE0" w:rsidR="00943979" w:rsidRDefault="00D141F9">
      <w:pPr>
        <w:rPr>
          <w:rFonts w:ascii="Arial" w:eastAsia="Arial" w:hAnsi="Arial" w:cs="Arial"/>
          <w:b/>
          <w:color w:val="222222"/>
          <w:sz w:val="40"/>
          <w:szCs w:val="40"/>
          <w:lang w:val="en-US"/>
        </w:rPr>
      </w:pPr>
      <w:r>
        <w:rPr>
          <w:noProof/>
          <w:lang w:val="en-US"/>
        </w:rPr>
        <w:drawing>
          <wp:inline distT="0" distB="0" distL="0" distR="0" wp14:anchorId="76EFC1D5" wp14:editId="66EBEECE">
            <wp:extent cx="1346200" cy="457200"/>
            <wp:effectExtent l="0" t="0" r="0" b="0"/>
            <wp:docPr id="6" name="Bilde 6" descr="Et bilde som inneholder tekst, utklipp&#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 utklipp&#10;&#10;Automatisk generert beskrivelse"/>
                    <pic:cNvPicPr/>
                  </pic:nvPicPr>
                  <pic:blipFill>
                    <a:blip r:embed="rId6">
                      <a:extLst>
                        <a:ext uri="{28A0092B-C50C-407E-A947-70E740481C1C}">
                          <a14:useLocalDpi xmlns:a14="http://schemas.microsoft.com/office/drawing/2010/main" val="0"/>
                        </a:ext>
                      </a:extLst>
                    </a:blip>
                    <a:stretch>
                      <a:fillRect/>
                    </a:stretch>
                  </pic:blipFill>
                  <pic:spPr>
                    <a:xfrm>
                      <a:off x="0" y="0"/>
                      <a:ext cx="1346200" cy="457200"/>
                    </a:xfrm>
                    <a:prstGeom prst="rect">
                      <a:avLst/>
                    </a:prstGeom>
                  </pic:spPr>
                </pic:pic>
              </a:graphicData>
            </a:graphic>
          </wp:inline>
        </w:drawing>
      </w:r>
      <w:r>
        <w:rPr>
          <w:rFonts w:ascii="Arial" w:eastAsia="Arial" w:hAnsi="Arial" w:cs="Arial"/>
          <w:b/>
          <w:color w:val="222222"/>
          <w:sz w:val="40"/>
          <w:szCs w:val="40"/>
          <w:lang w:val="en-US"/>
        </w:rPr>
        <w:tab/>
      </w:r>
      <w:r>
        <w:rPr>
          <w:rFonts w:ascii="Arial" w:eastAsia="Arial" w:hAnsi="Arial" w:cs="Arial"/>
          <w:b/>
          <w:color w:val="222222"/>
          <w:sz w:val="40"/>
          <w:szCs w:val="40"/>
          <w:lang w:val="en-US"/>
        </w:rPr>
        <w:tab/>
      </w:r>
      <w:r>
        <w:rPr>
          <w:rFonts w:ascii="Arial" w:eastAsia="Arial" w:hAnsi="Arial" w:cs="Arial"/>
          <w:b/>
          <w:color w:val="222222"/>
          <w:sz w:val="40"/>
          <w:szCs w:val="40"/>
          <w:lang w:val="en-US"/>
        </w:rPr>
        <w:tab/>
      </w:r>
      <w:r>
        <w:rPr>
          <w:rFonts w:ascii="Arial" w:eastAsia="Arial" w:hAnsi="Arial" w:cs="Arial"/>
          <w:b/>
          <w:color w:val="222222"/>
          <w:sz w:val="40"/>
          <w:szCs w:val="40"/>
          <w:lang w:val="en-US"/>
        </w:rPr>
        <w:tab/>
      </w:r>
      <w:r>
        <w:rPr>
          <w:rFonts w:ascii="Arial" w:eastAsia="Arial" w:hAnsi="Arial" w:cs="Arial"/>
          <w:b/>
          <w:color w:val="222222"/>
          <w:sz w:val="40"/>
          <w:szCs w:val="40"/>
          <w:lang w:val="en-US"/>
        </w:rPr>
        <w:tab/>
      </w:r>
      <w:r>
        <w:rPr>
          <w:rFonts w:ascii="Arial" w:eastAsia="Arial" w:hAnsi="Arial" w:cs="Arial"/>
          <w:b/>
          <w:color w:val="222222"/>
          <w:sz w:val="40"/>
          <w:szCs w:val="40"/>
          <w:lang w:val="en-US"/>
        </w:rPr>
        <w:tab/>
      </w:r>
      <w:r>
        <w:rPr>
          <w:rFonts w:ascii="Arial" w:eastAsia="Arial" w:hAnsi="Arial" w:cs="Arial"/>
          <w:b/>
          <w:color w:val="222222"/>
          <w:sz w:val="40"/>
          <w:szCs w:val="40"/>
          <w:lang w:val="en-US"/>
        </w:rPr>
        <w:tab/>
        <w:t xml:space="preserve">     </w:t>
      </w:r>
      <w:r>
        <w:rPr>
          <w:rFonts w:ascii="Arial" w:eastAsia="Arial" w:hAnsi="Arial" w:cs="Arial"/>
          <w:b/>
          <w:noProof/>
          <w:color w:val="222222"/>
          <w:sz w:val="40"/>
          <w:szCs w:val="40"/>
          <w:lang w:val="en-US"/>
        </w:rPr>
        <w:drawing>
          <wp:inline distT="0" distB="0" distL="0" distR="0" wp14:anchorId="56C3E3E7" wp14:editId="213D083F">
            <wp:extent cx="1358900" cy="495300"/>
            <wp:effectExtent l="0" t="0" r="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e 10"/>
                    <pic:cNvPicPr/>
                  </pic:nvPicPr>
                  <pic:blipFill>
                    <a:blip r:embed="rId7">
                      <a:extLst>
                        <a:ext uri="{28A0092B-C50C-407E-A947-70E740481C1C}">
                          <a14:useLocalDpi xmlns:a14="http://schemas.microsoft.com/office/drawing/2010/main" val="0"/>
                        </a:ext>
                      </a:extLst>
                    </a:blip>
                    <a:stretch>
                      <a:fillRect/>
                    </a:stretch>
                  </pic:blipFill>
                  <pic:spPr>
                    <a:xfrm>
                      <a:off x="0" y="0"/>
                      <a:ext cx="1358900" cy="495300"/>
                    </a:xfrm>
                    <a:prstGeom prst="rect">
                      <a:avLst/>
                    </a:prstGeom>
                  </pic:spPr>
                </pic:pic>
              </a:graphicData>
            </a:graphic>
          </wp:inline>
        </w:drawing>
      </w:r>
    </w:p>
    <w:p w14:paraId="2BD7D868" w14:textId="77777777" w:rsidR="00943979" w:rsidRDefault="00943979">
      <w:pPr>
        <w:rPr>
          <w:rFonts w:ascii="Arial" w:eastAsia="Arial" w:hAnsi="Arial" w:cs="Arial"/>
          <w:b/>
          <w:color w:val="222222"/>
          <w:sz w:val="40"/>
          <w:szCs w:val="40"/>
          <w:lang w:val="en-US"/>
        </w:rPr>
      </w:pPr>
    </w:p>
    <w:p w14:paraId="179981D7" w14:textId="77777777" w:rsidR="00943979" w:rsidRDefault="00943979">
      <w:pPr>
        <w:rPr>
          <w:rFonts w:ascii="Arial" w:eastAsia="Arial" w:hAnsi="Arial" w:cs="Arial"/>
          <w:b/>
          <w:color w:val="222222"/>
          <w:sz w:val="40"/>
          <w:szCs w:val="40"/>
          <w:lang w:val="en-US"/>
        </w:rPr>
      </w:pPr>
    </w:p>
    <w:p w14:paraId="403C4C40" w14:textId="77777777" w:rsidR="00943979" w:rsidRDefault="00943979">
      <w:pPr>
        <w:rPr>
          <w:rFonts w:ascii="Arial" w:eastAsia="Arial" w:hAnsi="Arial" w:cs="Arial"/>
          <w:b/>
          <w:color w:val="222222"/>
          <w:sz w:val="40"/>
          <w:szCs w:val="40"/>
          <w:lang w:val="en-US"/>
        </w:rPr>
      </w:pPr>
    </w:p>
    <w:p w14:paraId="6CBC10AF" w14:textId="77777777" w:rsidR="00943979" w:rsidRDefault="00943979">
      <w:pPr>
        <w:rPr>
          <w:rFonts w:ascii="Arial" w:eastAsia="Arial" w:hAnsi="Arial" w:cs="Arial"/>
          <w:b/>
          <w:color w:val="222222"/>
          <w:sz w:val="40"/>
          <w:szCs w:val="40"/>
          <w:lang w:val="en-US"/>
        </w:rPr>
      </w:pPr>
    </w:p>
    <w:p w14:paraId="1BF2F7AC" w14:textId="2A74053B" w:rsidR="00F3142F" w:rsidRDefault="00752202" w:rsidP="00943979">
      <w:pPr>
        <w:jc w:val="center"/>
        <w:rPr>
          <w:rFonts w:ascii="Arial" w:eastAsia="Arial" w:hAnsi="Arial" w:cs="Arial"/>
          <w:b/>
          <w:color w:val="222222"/>
          <w:sz w:val="40"/>
          <w:szCs w:val="40"/>
          <w:lang w:val="en-US"/>
        </w:rPr>
      </w:pPr>
      <w:r>
        <w:rPr>
          <w:rFonts w:ascii="Arial" w:eastAsia="Arial" w:hAnsi="Arial" w:cs="Arial"/>
          <w:b/>
          <w:color w:val="222222"/>
          <w:sz w:val="40"/>
          <w:szCs w:val="40"/>
          <w:lang w:val="en-US"/>
        </w:rPr>
        <w:t xml:space="preserve">The </w:t>
      </w:r>
      <w:r w:rsidR="001A298F" w:rsidRPr="008248A2">
        <w:rPr>
          <w:rFonts w:ascii="Arial" w:eastAsia="Arial" w:hAnsi="Arial" w:cs="Arial"/>
          <w:b/>
          <w:color w:val="222222"/>
          <w:sz w:val="40"/>
          <w:szCs w:val="40"/>
          <w:lang w:val="en-US"/>
        </w:rPr>
        <w:t>AKM Model</w:t>
      </w:r>
      <w:r w:rsidR="00D141F9">
        <w:rPr>
          <w:rFonts w:ascii="Arial" w:eastAsia="Arial" w:hAnsi="Arial" w:cs="Arial"/>
          <w:b/>
          <w:color w:val="222222"/>
          <w:sz w:val="40"/>
          <w:szCs w:val="40"/>
          <w:lang w:val="en-US"/>
        </w:rPr>
        <w:t>l</w:t>
      </w:r>
      <w:r w:rsidR="001A298F" w:rsidRPr="008248A2">
        <w:rPr>
          <w:rFonts w:ascii="Arial" w:eastAsia="Arial" w:hAnsi="Arial" w:cs="Arial"/>
          <w:b/>
          <w:color w:val="222222"/>
          <w:sz w:val="40"/>
          <w:szCs w:val="40"/>
          <w:lang w:val="en-US"/>
        </w:rPr>
        <w:t>er</w:t>
      </w:r>
    </w:p>
    <w:p w14:paraId="775CD19D" w14:textId="77777777" w:rsidR="00752202" w:rsidRDefault="00752202" w:rsidP="00943979">
      <w:pPr>
        <w:jc w:val="center"/>
        <w:rPr>
          <w:rFonts w:ascii="Arial" w:eastAsia="Arial" w:hAnsi="Arial" w:cs="Arial"/>
          <w:b/>
          <w:color w:val="222222"/>
          <w:lang w:val="en-US"/>
        </w:rPr>
      </w:pPr>
    </w:p>
    <w:p w14:paraId="7383AAA6" w14:textId="03DC8837" w:rsidR="00752202" w:rsidRPr="00752202" w:rsidRDefault="001E0600" w:rsidP="00943979">
      <w:pPr>
        <w:jc w:val="center"/>
        <w:rPr>
          <w:rFonts w:ascii="Arial" w:eastAsia="Arial" w:hAnsi="Arial" w:cs="Arial"/>
          <w:b/>
          <w:color w:val="222222"/>
          <w:lang w:val="en-US"/>
        </w:rPr>
      </w:pPr>
      <w:r>
        <w:rPr>
          <w:rFonts w:ascii="Arial" w:eastAsia="Arial" w:hAnsi="Arial" w:cs="Arial"/>
          <w:b/>
          <w:color w:val="222222"/>
          <w:lang w:val="en-US"/>
        </w:rPr>
        <w:t xml:space="preserve">Training </w:t>
      </w:r>
      <w:r w:rsidR="00752202" w:rsidRPr="00752202">
        <w:rPr>
          <w:rFonts w:ascii="Arial" w:eastAsia="Arial" w:hAnsi="Arial" w:cs="Arial"/>
          <w:b/>
          <w:color w:val="222222"/>
          <w:lang w:val="en-US"/>
        </w:rPr>
        <w:t xml:space="preserve">Course </w:t>
      </w:r>
      <w:r w:rsidR="003E6735">
        <w:rPr>
          <w:rFonts w:ascii="Arial" w:eastAsia="Arial" w:hAnsi="Arial" w:cs="Arial"/>
          <w:b/>
          <w:color w:val="222222"/>
          <w:lang w:val="en-US"/>
        </w:rPr>
        <w:t>Content</w:t>
      </w:r>
    </w:p>
    <w:p w14:paraId="4DC142FC" w14:textId="0A33A999" w:rsidR="00943979" w:rsidRDefault="00943979" w:rsidP="00943979">
      <w:pPr>
        <w:jc w:val="center"/>
        <w:rPr>
          <w:rFonts w:ascii="Arial" w:eastAsia="Arial" w:hAnsi="Arial" w:cs="Arial"/>
          <w:b/>
          <w:color w:val="222222"/>
          <w:sz w:val="40"/>
          <w:szCs w:val="40"/>
          <w:lang w:val="en-US"/>
        </w:rPr>
      </w:pPr>
    </w:p>
    <w:p w14:paraId="7AFE0335" w14:textId="7DCE0408" w:rsidR="00943979" w:rsidRDefault="00943979" w:rsidP="00943979">
      <w:pPr>
        <w:jc w:val="center"/>
        <w:rPr>
          <w:rFonts w:ascii="Arial" w:eastAsia="Arial" w:hAnsi="Arial" w:cs="Arial"/>
          <w:b/>
          <w:color w:val="222222"/>
          <w:sz w:val="40"/>
          <w:szCs w:val="40"/>
          <w:lang w:val="en-US"/>
        </w:rPr>
      </w:pPr>
    </w:p>
    <w:p w14:paraId="637DA9CE" w14:textId="77777777" w:rsidR="00943979" w:rsidRPr="008248A2" w:rsidRDefault="00943979" w:rsidP="00943979">
      <w:pPr>
        <w:jc w:val="center"/>
        <w:rPr>
          <w:rFonts w:ascii="Arial" w:eastAsia="Arial" w:hAnsi="Arial" w:cs="Arial"/>
          <w:b/>
          <w:color w:val="222222"/>
          <w:sz w:val="40"/>
          <w:szCs w:val="40"/>
          <w:lang w:val="en-US"/>
        </w:rPr>
      </w:pPr>
    </w:p>
    <w:p w14:paraId="2ECD0806" w14:textId="0AB98B40" w:rsidR="001A298F" w:rsidRPr="008248A2" w:rsidRDefault="001A298F">
      <w:pPr>
        <w:rPr>
          <w:rFonts w:ascii="Arial" w:eastAsia="Arial" w:hAnsi="Arial" w:cs="Arial"/>
          <w:b/>
          <w:color w:val="222222"/>
          <w:sz w:val="16"/>
          <w:szCs w:val="16"/>
          <w:lang w:val="en-US"/>
        </w:rPr>
      </w:pPr>
    </w:p>
    <w:p w14:paraId="05323ED9" w14:textId="123F8CE7" w:rsidR="00C248BB" w:rsidRPr="001A298F" w:rsidRDefault="002A0415" w:rsidP="00C248BB">
      <w:pPr>
        <w:rPr>
          <w:b/>
          <w:bCs/>
          <w:sz w:val="28"/>
          <w:szCs w:val="28"/>
          <w:lang w:val="en-US"/>
        </w:rPr>
      </w:pPr>
      <w:r>
        <w:rPr>
          <w:b/>
          <w:bCs/>
          <w:sz w:val="28"/>
          <w:szCs w:val="28"/>
          <w:lang w:val="en-US"/>
        </w:rPr>
        <w:t>Introduction</w:t>
      </w:r>
    </w:p>
    <w:p w14:paraId="6FA0C1A8" w14:textId="77777777" w:rsidR="00C248BB" w:rsidRDefault="00C248BB">
      <w:pPr>
        <w:rPr>
          <w:lang w:val="en-US"/>
        </w:rPr>
      </w:pPr>
    </w:p>
    <w:p w14:paraId="095C40FF" w14:textId="4859AE75" w:rsidR="001A298F" w:rsidRDefault="001A298F">
      <w:pPr>
        <w:rPr>
          <w:lang w:val="en-US"/>
        </w:rPr>
      </w:pPr>
      <w:r>
        <w:rPr>
          <w:lang w:val="en-US"/>
        </w:rPr>
        <w:t xml:space="preserve">The AKM Modeller </w:t>
      </w:r>
      <w:r w:rsidR="00D234AC">
        <w:rPr>
          <w:lang w:val="en-US"/>
        </w:rPr>
        <w:t xml:space="preserve">(AKMM) </w:t>
      </w:r>
      <w:r>
        <w:rPr>
          <w:lang w:val="en-US"/>
        </w:rPr>
        <w:t xml:space="preserve">is a generic platform for developing and utilizing knowledge models. It can be customized to support any subject area, if the area can be described by entities of different types and by relationships between those types. Both entities and relationships may be described by relevant properties and associated methods. </w:t>
      </w:r>
    </w:p>
    <w:p w14:paraId="73AA31CA" w14:textId="77777777" w:rsidR="00943979" w:rsidRDefault="00943979">
      <w:pPr>
        <w:rPr>
          <w:lang w:val="en-US"/>
        </w:rPr>
      </w:pPr>
    </w:p>
    <w:p w14:paraId="01D131F1" w14:textId="66E82A43" w:rsidR="00451ACD" w:rsidRDefault="001A298F">
      <w:pPr>
        <w:rPr>
          <w:lang w:val="en-US"/>
        </w:rPr>
      </w:pPr>
      <w:r>
        <w:rPr>
          <w:lang w:val="en-US"/>
        </w:rPr>
        <w:t xml:space="preserve">The user interface is </w:t>
      </w:r>
      <w:r w:rsidR="00C248BB">
        <w:rPr>
          <w:lang w:val="en-US"/>
        </w:rPr>
        <w:t>implemented as a</w:t>
      </w:r>
      <w:r>
        <w:rPr>
          <w:lang w:val="en-US"/>
        </w:rPr>
        <w:t xml:space="preserve"> graphic modelling </w:t>
      </w:r>
      <w:r w:rsidR="00C248BB">
        <w:rPr>
          <w:lang w:val="en-US"/>
        </w:rPr>
        <w:t xml:space="preserve">environment where each concept is visualized graphically to ease communication between users. The visualization of objects and relationships </w:t>
      </w:r>
      <w:r w:rsidR="00451ACD">
        <w:rPr>
          <w:lang w:val="en-US"/>
        </w:rPr>
        <w:t xml:space="preserve">is customizable. </w:t>
      </w:r>
    </w:p>
    <w:p w14:paraId="29646DE5" w14:textId="77777777" w:rsidR="00451ACD" w:rsidRDefault="00451ACD">
      <w:pPr>
        <w:rPr>
          <w:lang w:val="en-US"/>
        </w:rPr>
      </w:pPr>
    </w:p>
    <w:p w14:paraId="6A310281" w14:textId="3A12CE28" w:rsidR="00114574" w:rsidRDefault="00451ACD">
      <w:pPr>
        <w:rPr>
          <w:lang w:val="en-US"/>
        </w:rPr>
      </w:pPr>
      <w:r>
        <w:rPr>
          <w:lang w:val="en-US"/>
        </w:rPr>
        <w:t xml:space="preserve">The Modeller differentiates between a meta-model (a modelling language) and a model. The meta-model defines the object types and relationship types - </w:t>
      </w:r>
      <w:proofErr w:type="gramStart"/>
      <w:r>
        <w:rPr>
          <w:lang w:val="en-US"/>
        </w:rPr>
        <w:t>e.g.</w:t>
      </w:r>
      <w:proofErr w:type="gramEnd"/>
      <w:r>
        <w:rPr>
          <w:lang w:val="en-US"/>
        </w:rPr>
        <w:t xml:space="preserve"> may </w:t>
      </w:r>
      <w:r w:rsidRPr="00451ACD">
        <w:rPr>
          <w:i/>
          <w:iCs/>
          <w:lang w:val="en-US"/>
        </w:rPr>
        <w:t>Person</w:t>
      </w:r>
      <w:r>
        <w:rPr>
          <w:lang w:val="en-US"/>
        </w:rPr>
        <w:t xml:space="preserve"> and </w:t>
      </w:r>
      <w:r w:rsidRPr="00451ACD">
        <w:rPr>
          <w:i/>
          <w:iCs/>
          <w:lang w:val="en-US"/>
        </w:rPr>
        <w:t>Car</w:t>
      </w:r>
      <w:r>
        <w:rPr>
          <w:lang w:val="en-US"/>
        </w:rPr>
        <w:t xml:space="preserve"> be your object types, while </w:t>
      </w:r>
      <w:r w:rsidRPr="00451ACD">
        <w:rPr>
          <w:i/>
          <w:iCs/>
          <w:lang w:val="en-US"/>
        </w:rPr>
        <w:t>owns</w:t>
      </w:r>
      <w:r>
        <w:rPr>
          <w:lang w:val="en-US"/>
        </w:rPr>
        <w:t xml:space="preserve"> or </w:t>
      </w:r>
      <w:r w:rsidRPr="00451ACD">
        <w:rPr>
          <w:i/>
          <w:iCs/>
          <w:lang w:val="en-US"/>
        </w:rPr>
        <w:t>rents</w:t>
      </w:r>
      <w:r>
        <w:rPr>
          <w:lang w:val="en-US"/>
        </w:rPr>
        <w:t xml:space="preserve"> may be your relevant relationship types between those object types. Based on </w:t>
      </w:r>
      <w:r w:rsidR="002A0415">
        <w:rPr>
          <w:lang w:val="en-US"/>
        </w:rPr>
        <w:t>such a</w:t>
      </w:r>
      <w:r>
        <w:rPr>
          <w:lang w:val="en-US"/>
        </w:rPr>
        <w:t xml:space="preserve"> meta-model you may build a model of </w:t>
      </w:r>
      <w:r w:rsidR="00114574">
        <w:rPr>
          <w:lang w:val="en-US"/>
        </w:rPr>
        <w:t xml:space="preserve">actual </w:t>
      </w:r>
      <w:r>
        <w:rPr>
          <w:lang w:val="en-US"/>
        </w:rPr>
        <w:t xml:space="preserve">persons and cars and </w:t>
      </w:r>
      <w:r w:rsidR="002A0415">
        <w:rPr>
          <w:lang w:val="en-US"/>
        </w:rPr>
        <w:t>connect</w:t>
      </w:r>
      <w:r w:rsidR="00114574">
        <w:rPr>
          <w:lang w:val="en-US"/>
        </w:rPr>
        <w:t xml:space="preserve"> the </w:t>
      </w:r>
      <w:r w:rsidR="002A0415">
        <w:rPr>
          <w:lang w:val="en-US"/>
        </w:rPr>
        <w:t>relationships</w:t>
      </w:r>
      <w:r w:rsidR="00114574">
        <w:rPr>
          <w:lang w:val="en-US"/>
        </w:rPr>
        <w:t xml:space="preserve"> between the persons and their cars. </w:t>
      </w:r>
    </w:p>
    <w:p w14:paraId="19A73226" w14:textId="4732781A" w:rsidR="00114574" w:rsidRDefault="00114574">
      <w:pPr>
        <w:rPr>
          <w:lang w:val="en-US"/>
        </w:rPr>
      </w:pPr>
    </w:p>
    <w:p w14:paraId="76366033" w14:textId="76A923E8" w:rsidR="0064120D" w:rsidRDefault="0064120D">
      <w:pPr>
        <w:rPr>
          <w:lang w:val="en-US"/>
        </w:rPr>
      </w:pPr>
      <w:r>
        <w:rPr>
          <w:lang w:val="en-US"/>
        </w:rPr>
        <w:br w:type="page"/>
      </w:r>
    </w:p>
    <w:p w14:paraId="51D3654E" w14:textId="77777777" w:rsidR="00D234AC" w:rsidRDefault="00D234AC">
      <w:pPr>
        <w:rPr>
          <w:lang w:val="en-US"/>
        </w:rPr>
      </w:pPr>
    </w:p>
    <w:p w14:paraId="36F7664F" w14:textId="5F8F0E66" w:rsidR="002A0415" w:rsidRPr="001A298F" w:rsidRDefault="002A0415" w:rsidP="002A0415">
      <w:pPr>
        <w:rPr>
          <w:b/>
          <w:bCs/>
          <w:sz w:val="28"/>
          <w:szCs w:val="28"/>
          <w:lang w:val="en-US"/>
        </w:rPr>
      </w:pPr>
      <w:r>
        <w:rPr>
          <w:b/>
          <w:bCs/>
          <w:sz w:val="28"/>
          <w:szCs w:val="28"/>
          <w:lang w:val="en-US"/>
        </w:rPr>
        <w:t>Concepts</w:t>
      </w:r>
    </w:p>
    <w:p w14:paraId="4AAC6709" w14:textId="77777777" w:rsidR="00114574" w:rsidRDefault="00114574">
      <w:pPr>
        <w:rPr>
          <w:lang w:val="en-US"/>
        </w:rPr>
      </w:pPr>
    </w:p>
    <w:p w14:paraId="78B4EFF3" w14:textId="1A188E7A" w:rsidR="00C248BB" w:rsidRDefault="00D234AC">
      <w:pPr>
        <w:rPr>
          <w:lang w:val="en-US"/>
        </w:rPr>
      </w:pPr>
      <w:r>
        <w:rPr>
          <w:lang w:val="en-US"/>
        </w:rPr>
        <w:t xml:space="preserve">The models in AKMM are organized </w:t>
      </w:r>
      <w:r w:rsidR="00526FF7">
        <w:rPr>
          <w:lang w:val="en-US"/>
        </w:rPr>
        <w:t xml:space="preserve">and managed </w:t>
      </w:r>
      <w:r>
        <w:rPr>
          <w:lang w:val="en-US"/>
        </w:rPr>
        <w:t xml:space="preserve">in </w:t>
      </w:r>
      <w:r w:rsidR="00D813BE" w:rsidRPr="00D813BE">
        <w:rPr>
          <w:b/>
          <w:bCs/>
          <w:lang w:val="en-US"/>
        </w:rPr>
        <w:t>P</w:t>
      </w:r>
      <w:r w:rsidRPr="00D813BE">
        <w:rPr>
          <w:b/>
          <w:bCs/>
          <w:lang w:val="en-US"/>
        </w:rPr>
        <w:t>rojects</w:t>
      </w:r>
      <w:r>
        <w:rPr>
          <w:lang w:val="en-US"/>
        </w:rPr>
        <w:t>, as shown in the figure below.</w:t>
      </w:r>
    </w:p>
    <w:p w14:paraId="544DF156" w14:textId="4D3061FC" w:rsidR="00D813BE" w:rsidRDefault="00D813BE">
      <w:pPr>
        <w:rPr>
          <w:lang w:val="en-US"/>
        </w:rPr>
      </w:pPr>
    </w:p>
    <w:p w14:paraId="542BD00B" w14:textId="1734155B" w:rsidR="00D813BE" w:rsidRPr="00D813BE" w:rsidRDefault="00D813BE">
      <w:pPr>
        <w:rPr>
          <w:b/>
          <w:bCs/>
          <w:lang w:val="en-US"/>
        </w:rPr>
      </w:pPr>
      <w:r w:rsidRPr="00D813BE">
        <w:rPr>
          <w:b/>
          <w:bCs/>
          <w:lang w:val="en-US"/>
        </w:rPr>
        <w:t>The Project</w:t>
      </w:r>
    </w:p>
    <w:p w14:paraId="21144422" w14:textId="2186909D" w:rsidR="00D234AC" w:rsidRDefault="00D234AC">
      <w:pPr>
        <w:rPr>
          <w:lang w:val="en-US"/>
        </w:rPr>
      </w:pPr>
    </w:p>
    <w:p w14:paraId="42669CB8" w14:textId="207BBB5C" w:rsidR="00D234AC" w:rsidRDefault="00C053BA" w:rsidP="00C053BA">
      <w:pPr>
        <w:ind w:left="720" w:firstLine="720"/>
        <w:rPr>
          <w:lang w:val="en-US"/>
        </w:rPr>
      </w:pPr>
      <w:r>
        <w:rPr>
          <w:noProof/>
          <w:lang w:val="en-US"/>
        </w:rPr>
        <w:drawing>
          <wp:inline distT="0" distB="0" distL="0" distR="0" wp14:anchorId="45CF8E24" wp14:editId="2FD9C486">
            <wp:extent cx="3979156" cy="3601940"/>
            <wp:effectExtent l="0" t="0" r="254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72496" cy="3776952"/>
                    </a:xfrm>
                    <a:prstGeom prst="rect">
                      <a:avLst/>
                    </a:prstGeom>
                  </pic:spPr>
                </pic:pic>
              </a:graphicData>
            </a:graphic>
          </wp:inline>
        </w:drawing>
      </w:r>
    </w:p>
    <w:p w14:paraId="4BDCA14E" w14:textId="43AF7FDE" w:rsidR="0064120D" w:rsidRDefault="0064120D">
      <w:pPr>
        <w:rPr>
          <w:lang w:val="en-US"/>
        </w:rPr>
      </w:pPr>
    </w:p>
    <w:p w14:paraId="4C2C8FB3" w14:textId="77777777" w:rsidR="00C053BA" w:rsidRDefault="00C053BA" w:rsidP="00C053BA">
      <w:pPr>
        <w:rPr>
          <w:lang w:val="en-US"/>
        </w:rPr>
      </w:pPr>
      <w:r>
        <w:rPr>
          <w:lang w:val="en-US"/>
        </w:rPr>
        <w:t xml:space="preserve">A Project may contain one or more Metamodels, and one or more Models. </w:t>
      </w:r>
    </w:p>
    <w:p w14:paraId="6491A2B6" w14:textId="77777777" w:rsidR="00C053BA" w:rsidRDefault="00C053BA" w:rsidP="00C053BA">
      <w:pPr>
        <w:rPr>
          <w:lang w:val="en-US"/>
        </w:rPr>
      </w:pPr>
      <w:r>
        <w:rPr>
          <w:lang w:val="en-US"/>
        </w:rPr>
        <w:t xml:space="preserve">A Model is based on one Metamodel, but several Models may share the same Metamodel. </w:t>
      </w:r>
    </w:p>
    <w:p w14:paraId="421C1468" w14:textId="77777777" w:rsidR="00C053BA" w:rsidRDefault="00C053BA" w:rsidP="00C053BA">
      <w:pPr>
        <w:rPr>
          <w:lang w:val="en-US"/>
        </w:rPr>
      </w:pPr>
    </w:p>
    <w:p w14:paraId="6DE8838F" w14:textId="74B65EB1" w:rsidR="00C053BA" w:rsidRDefault="00C053BA" w:rsidP="00C053BA">
      <w:pPr>
        <w:rPr>
          <w:lang w:val="en-US"/>
        </w:rPr>
      </w:pPr>
      <w:r>
        <w:rPr>
          <w:lang w:val="en-US"/>
        </w:rPr>
        <w:t>To see the content of a model, Modelviews are used. A Modelview shows visualizations of objects and relationships.</w:t>
      </w:r>
    </w:p>
    <w:p w14:paraId="34156659" w14:textId="34042286" w:rsidR="00D813BE" w:rsidRDefault="00D813BE" w:rsidP="00C053BA">
      <w:pPr>
        <w:rPr>
          <w:lang w:val="en-US"/>
        </w:rPr>
      </w:pPr>
    </w:p>
    <w:p w14:paraId="1DAD3F61" w14:textId="2060958D" w:rsidR="00D813BE" w:rsidRPr="00D813BE" w:rsidRDefault="00D813BE" w:rsidP="00C053BA">
      <w:pPr>
        <w:rPr>
          <w:b/>
          <w:bCs/>
          <w:lang w:val="en-US"/>
        </w:rPr>
      </w:pPr>
      <w:r w:rsidRPr="00D813BE">
        <w:rPr>
          <w:b/>
          <w:bCs/>
          <w:lang w:val="en-US"/>
        </w:rPr>
        <w:t>The Metamodel</w:t>
      </w:r>
    </w:p>
    <w:p w14:paraId="63494878" w14:textId="77777777" w:rsidR="00D813BE" w:rsidRDefault="00D813BE">
      <w:pPr>
        <w:rPr>
          <w:lang w:val="en-US"/>
        </w:rPr>
      </w:pPr>
    </w:p>
    <w:p w14:paraId="60B318D1" w14:textId="4988E972" w:rsidR="00D234AC" w:rsidRDefault="0064120D">
      <w:pPr>
        <w:rPr>
          <w:lang w:val="en-US"/>
        </w:rPr>
      </w:pPr>
      <w:r>
        <w:rPr>
          <w:lang w:val="en-US"/>
        </w:rPr>
        <w:t xml:space="preserve">A fundamental concept in AKMM is the </w:t>
      </w:r>
      <w:r w:rsidRPr="00D813BE">
        <w:rPr>
          <w:b/>
          <w:bCs/>
          <w:lang w:val="en-US"/>
        </w:rPr>
        <w:t>Metamodel</w:t>
      </w:r>
      <w:r>
        <w:rPr>
          <w:lang w:val="en-US"/>
        </w:rPr>
        <w:t xml:space="preserve"> as illustrated in the figure</w:t>
      </w:r>
      <w:r w:rsidR="006071B2">
        <w:rPr>
          <w:lang w:val="en-US"/>
        </w:rPr>
        <w:t xml:space="preserve"> below</w:t>
      </w:r>
      <w:r>
        <w:rPr>
          <w:lang w:val="en-US"/>
        </w:rPr>
        <w:t>.</w:t>
      </w:r>
    </w:p>
    <w:p w14:paraId="415EDC2C" w14:textId="4E50F093" w:rsidR="001A298F" w:rsidRDefault="001A298F">
      <w:pPr>
        <w:rPr>
          <w:lang w:val="en-US"/>
        </w:rPr>
      </w:pPr>
    </w:p>
    <w:p w14:paraId="5EBD6D96" w14:textId="6DCA5225" w:rsidR="00D813BE" w:rsidRDefault="00D813BE" w:rsidP="00D813BE">
      <w:pPr>
        <w:rPr>
          <w:lang w:val="en-US"/>
        </w:rPr>
      </w:pPr>
      <w:r>
        <w:rPr>
          <w:lang w:val="en-US"/>
        </w:rPr>
        <w:t xml:space="preserve">On the </w:t>
      </w:r>
      <w:r w:rsidR="0035716C">
        <w:rPr>
          <w:lang w:val="en-US"/>
        </w:rPr>
        <w:t>base</w:t>
      </w:r>
      <w:r>
        <w:rPr>
          <w:lang w:val="en-US"/>
        </w:rPr>
        <w:t xml:space="preserve"> level the Metamodel consists of Object types and Relationship types, and the definition of how they play together. </w:t>
      </w:r>
    </w:p>
    <w:p w14:paraId="74263AB5" w14:textId="0742FC81" w:rsidR="00D813BE" w:rsidRDefault="00D813BE" w:rsidP="00D813BE">
      <w:pPr>
        <w:rPr>
          <w:lang w:val="en-US"/>
        </w:rPr>
      </w:pPr>
      <w:r>
        <w:rPr>
          <w:lang w:val="en-US"/>
        </w:rPr>
        <w:t xml:space="preserve">A Relationship type points to two object types, the FROM object type and the TO object type, which tells us that a relationship in AKMM has a direction, which normally is shown in the </w:t>
      </w:r>
      <w:r w:rsidR="00526FF7">
        <w:rPr>
          <w:lang w:val="en-US"/>
        </w:rPr>
        <w:t>model view</w:t>
      </w:r>
      <w:r w:rsidR="0021254F">
        <w:rPr>
          <w:lang w:val="en-US"/>
        </w:rPr>
        <w:t>s</w:t>
      </w:r>
      <w:r>
        <w:rPr>
          <w:lang w:val="en-US"/>
        </w:rPr>
        <w:t xml:space="preserve"> with an arrow pointing to the TO object.</w:t>
      </w:r>
    </w:p>
    <w:p w14:paraId="79A7304E" w14:textId="77777777" w:rsidR="00D813BE" w:rsidRDefault="00D813BE" w:rsidP="00D813BE">
      <w:pPr>
        <w:rPr>
          <w:lang w:val="en-US"/>
        </w:rPr>
      </w:pPr>
    </w:p>
    <w:p w14:paraId="407E8874" w14:textId="2296257B" w:rsidR="00D813BE" w:rsidRDefault="00D813BE" w:rsidP="00D813BE">
      <w:pPr>
        <w:rPr>
          <w:lang w:val="en-US"/>
        </w:rPr>
      </w:pPr>
      <w:r>
        <w:rPr>
          <w:lang w:val="en-US"/>
        </w:rPr>
        <w:t xml:space="preserve">In addition, the Metamodel contains Object Typeviews, that define how the objects of a given type are visualized, and Relationship Typeviews that define how relationships of a given type </w:t>
      </w:r>
      <w:r w:rsidR="00526FF7">
        <w:rPr>
          <w:lang w:val="en-US"/>
        </w:rPr>
        <w:t>are</w:t>
      </w:r>
      <w:r>
        <w:rPr>
          <w:lang w:val="en-US"/>
        </w:rPr>
        <w:t xml:space="preserve"> visualized.</w:t>
      </w:r>
    </w:p>
    <w:p w14:paraId="5145900C" w14:textId="77777777" w:rsidR="00D813BE" w:rsidRDefault="00D813BE" w:rsidP="00D813BE">
      <w:pPr>
        <w:rPr>
          <w:lang w:val="en-US"/>
        </w:rPr>
      </w:pPr>
    </w:p>
    <w:p w14:paraId="122A19A3" w14:textId="77777777" w:rsidR="00D813BE" w:rsidRDefault="00D813BE">
      <w:pPr>
        <w:rPr>
          <w:lang w:val="en-US"/>
        </w:rPr>
      </w:pPr>
    </w:p>
    <w:p w14:paraId="26BAF60A" w14:textId="2E5F3DA4" w:rsidR="001A298F" w:rsidRDefault="00C053BA" w:rsidP="003C44AD">
      <w:pPr>
        <w:ind w:left="720" w:hanging="11"/>
        <w:rPr>
          <w:lang w:val="en-US"/>
        </w:rPr>
      </w:pPr>
      <w:r>
        <w:rPr>
          <w:noProof/>
          <w:lang w:val="en-US"/>
        </w:rPr>
        <w:drawing>
          <wp:inline distT="0" distB="0" distL="0" distR="0" wp14:anchorId="01B5D2E1" wp14:editId="31F40ABE">
            <wp:extent cx="4867098" cy="3617843"/>
            <wp:effectExtent l="0" t="0" r="0" b="1905"/>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4859" cy="3742544"/>
                    </a:xfrm>
                    <a:prstGeom prst="rect">
                      <a:avLst/>
                    </a:prstGeom>
                  </pic:spPr>
                </pic:pic>
              </a:graphicData>
            </a:graphic>
          </wp:inline>
        </w:drawing>
      </w:r>
    </w:p>
    <w:p w14:paraId="40AA6ACC" w14:textId="64CFF9A3" w:rsidR="00D813BE" w:rsidRDefault="00D813BE" w:rsidP="00C053BA">
      <w:pPr>
        <w:rPr>
          <w:lang w:val="en-US"/>
        </w:rPr>
      </w:pPr>
    </w:p>
    <w:p w14:paraId="19A8C0C7" w14:textId="77777777" w:rsidR="00D813BE" w:rsidRDefault="00D813BE" w:rsidP="00C053BA">
      <w:pPr>
        <w:rPr>
          <w:lang w:val="en-US"/>
        </w:rPr>
      </w:pPr>
    </w:p>
    <w:p w14:paraId="3CFB3CF3" w14:textId="2697FF14" w:rsidR="00D813BE" w:rsidRPr="00D813BE" w:rsidRDefault="00D813BE" w:rsidP="00C053BA">
      <w:pPr>
        <w:rPr>
          <w:b/>
          <w:bCs/>
          <w:lang w:val="en-US"/>
        </w:rPr>
      </w:pPr>
      <w:r w:rsidRPr="00D813BE">
        <w:rPr>
          <w:b/>
          <w:bCs/>
          <w:lang w:val="en-US"/>
        </w:rPr>
        <w:t>The Model</w:t>
      </w:r>
    </w:p>
    <w:p w14:paraId="30215F09" w14:textId="77777777" w:rsidR="00D813BE" w:rsidRDefault="00D813BE" w:rsidP="00C053BA">
      <w:pPr>
        <w:rPr>
          <w:lang w:val="en-US"/>
        </w:rPr>
      </w:pPr>
    </w:p>
    <w:p w14:paraId="6DCAF2FD" w14:textId="6E8C3199" w:rsidR="00D813BE" w:rsidRDefault="00D813BE" w:rsidP="00C053BA">
      <w:pPr>
        <w:rPr>
          <w:lang w:val="en-US"/>
        </w:rPr>
      </w:pPr>
      <w:r>
        <w:rPr>
          <w:lang w:val="en-US"/>
        </w:rPr>
        <w:t xml:space="preserve">A </w:t>
      </w:r>
      <w:r w:rsidRPr="00D813BE">
        <w:rPr>
          <w:lang w:val="en-US"/>
        </w:rPr>
        <w:t>Model</w:t>
      </w:r>
      <w:r>
        <w:rPr>
          <w:lang w:val="en-US"/>
        </w:rPr>
        <w:t xml:space="preserve"> contains objects and relationships</w:t>
      </w:r>
      <w:r w:rsidR="006071B2">
        <w:rPr>
          <w:lang w:val="en-US"/>
        </w:rPr>
        <w:t xml:space="preserve">. </w:t>
      </w:r>
      <w:r w:rsidR="00B57A5A">
        <w:rPr>
          <w:lang w:val="en-US"/>
        </w:rPr>
        <w:t>An</w:t>
      </w:r>
      <w:r w:rsidR="006071B2">
        <w:rPr>
          <w:lang w:val="en-US"/>
        </w:rPr>
        <w:t xml:space="preserve"> </w:t>
      </w:r>
      <w:r w:rsidR="00B57A5A">
        <w:rPr>
          <w:lang w:val="en-US"/>
        </w:rPr>
        <w:t>O</w:t>
      </w:r>
      <w:r w:rsidR="006071B2">
        <w:rPr>
          <w:lang w:val="en-US"/>
        </w:rPr>
        <w:t xml:space="preserve">bject refer to its type – the Object type, while </w:t>
      </w:r>
      <w:r w:rsidR="00B57A5A">
        <w:rPr>
          <w:lang w:val="en-US"/>
        </w:rPr>
        <w:t>a</w:t>
      </w:r>
      <w:r w:rsidR="006071B2">
        <w:rPr>
          <w:lang w:val="en-US"/>
        </w:rPr>
        <w:t xml:space="preserve"> </w:t>
      </w:r>
      <w:r w:rsidR="00B57A5A">
        <w:rPr>
          <w:lang w:val="en-US"/>
        </w:rPr>
        <w:t>R</w:t>
      </w:r>
      <w:r w:rsidR="006071B2">
        <w:rPr>
          <w:lang w:val="en-US"/>
        </w:rPr>
        <w:t>elationship refer</w:t>
      </w:r>
      <w:r w:rsidR="00B57A5A">
        <w:rPr>
          <w:lang w:val="en-US"/>
        </w:rPr>
        <w:t>s</w:t>
      </w:r>
      <w:r w:rsidR="006071B2">
        <w:rPr>
          <w:lang w:val="en-US"/>
        </w:rPr>
        <w:t xml:space="preserve"> to its Relationship type, as illustrated below. </w:t>
      </w:r>
    </w:p>
    <w:p w14:paraId="1357AAB7" w14:textId="77777777" w:rsidR="00B71F96" w:rsidRDefault="00B71F96" w:rsidP="00C053BA">
      <w:pPr>
        <w:rPr>
          <w:lang w:val="en-US"/>
        </w:rPr>
      </w:pPr>
    </w:p>
    <w:p w14:paraId="20A1E1A1" w14:textId="7D599EAC" w:rsidR="00D813BE" w:rsidRDefault="00D813BE" w:rsidP="00C053BA">
      <w:pPr>
        <w:rPr>
          <w:lang w:val="en-US"/>
        </w:rPr>
      </w:pPr>
    </w:p>
    <w:p w14:paraId="72292DBC" w14:textId="14B6802B" w:rsidR="00D813BE" w:rsidRDefault="00D813BE" w:rsidP="00B57A5A">
      <w:pPr>
        <w:ind w:firstLine="720"/>
        <w:rPr>
          <w:lang w:val="en-US"/>
        </w:rPr>
      </w:pPr>
      <w:r>
        <w:rPr>
          <w:noProof/>
          <w:lang w:val="en-US"/>
        </w:rPr>
        <w:drawing>
          <wp:inline distT="0" distB="0" distL="0" distR="0" wp14:anchorId="6D6A47A3" wp14:editId="27FFB91E">
            <wp:extent cx="5219700" cy="3567313"/>
            <wp:effectExtent l="0" t="0" r="0" b="190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pic:cNvPicPr/>
                  </pic:nvPicPr>
                  <pic:blipFill>
                    <a:blip r:embed="rId10">
                      <a:extLst>
                        <a:ext uri="{28A0092B-C50C-407E-A947-70E740481C1C}">
                          <a14:useLocalDpi xmlns:a14="http://schemas.microsoft.com/office/drawing/2010/main" val="0"/>
                        </a:ext>
                      </a:extLst>
                    </a:blip>
                    <a:stretch>
                      <a:fillRect/>
                    </a:stretch>
                  </pic:blipFill>
                  <pic:spPr>
                    <a:xfrm>
                      <a:off x="0" y="0"/>
                      <a:ext cx="5235739" cy="3578275"/>
                    </a:xfrm>
                    <a:prstGeom prst="rect">
                      <a:avLst/>
                    </a:prstGeom>
                  </pic:spPr>
                </pic:pic>
              </a:graphicData>
            </a:graphic>
          </wp:inline>
        </w:drawing>
      </w:r>
    </w:p>
    <w:p w14:paraId="385FA240" w14:textId="47E046AB" w:rsidR="00B57A5A" w:rsidRDefault="00B57A5A" w:rsidP="00C053BA">
      <w:pPr>
        <w:rPr>
          <w:lang w:val="en-US"/>
        </w:rPr>
      </w:pPr>
    </w:p>
    <w:p w14:paraId="701EE1C6" w14:textId="109FB0B6" w:rsidR="00607DD9" w:rsidRDefault="00607DD9" w:rsidP="00C053BA">
      <w:pPr>
        <w:rPr>
          <w:lang w:val="en-US"/>
        </w:rPr>
      </w:pPr>
    </w:p>
    <w:p w14:paraId="594AF91A" w14:textId="77777777" w:rsidR="007303E8" w:rsidRDefault="007303E8" w:rsidP="00C053BA">
      <w:pPr>
        <w:rPr>
          <w:b/>
          <w:bCs/>
          <w:lang w:val="en-US"/>
        </w:rPr>
      </w:pPr>
    </w:p>
    <w:p w14:paraId="2D972F17" w14:textId="0CE96045" w:rsidR="00B57A5A" w:rsidRPr="00B57A5A" w:rsidRDefault="00B57A5A" w:rsidP="00C053BA">
      <w:pPr>
        <w:rPr>
          <w:b/>
          <w:bCs/>
          <w:lang w:val="en-US"/>
        </w:rPr>
      </w:pPr>
      <w:r w:rsidRPr="00B57A5A">
        <w:rPr>
          <w:b/>
          <w:bCs/>
          <w:lang w:val="en-US"/>
        </w:rPr>
        <w:t>The Modelview</w:t>
      </w:r>
    </w:p>
    <w:p w14:paraId="197EAEF0" w14:textId="126B706E" w:rsidR="00B57A5A" w:rsidRDefault="00B57A5A" w:rsidP="00C053BA">
      <w:pPr>
        <w:rPr>
          <w:lang w:val="en-US"/>
        </w:rPr>
      </w:pPr>
    </w:p>
    <w:p w14:paraId="3EC4F83D" w14:textId="56BE0DEE" w:rsidR="00B57A5A" w:rsidRDefault="00B57A5A" w:rsidP="00C053BA">
      <w:pPr>
        <w:rPr>
          <w:lang w:val="en-US"/>
        </w:rPr>
      </w:pPr>
      <w:r>
        <w:rPr>
          <w:lang w:val="en-US"/>
        </w:rPr>
        <w:t>The model content is visualized in one or more Modelviews. Each Modelview contains Object</w:t>
      </w:r>
      <w:r w:rsidR="008262F6">
        <w:rPr>
          <w:lang w:val="en-US"/>
        </w:rPr>
        <w:t xml:space="preserve"> </w:t>
      </w:r>
      <w:r>
        <w:rPr>
          <w:lang w:val="en-US"/>
        </w:rPr>
        <w:t>views and Relationship views</w:t>
      </w:r>
      <w:r w:rsidR="008262F6">
        <w:rPr>
          <w:lang w:val="en-US"/>
        </w:rPr>
        <w:t xml:space="preserve"> as illustrated below. Each Object view refers to the Object it represents, as do the Relationship views. </w:t>
      </w:r>
    </w:p>
    <w:p w14:paraId="54294039" w14:textId="7C201C53" w:rsidR="008262F6" w:rsidRDefault="008262F6" w:rsidP="00C053BA">
      <w:pPr>
        <w:rPr>
          <w:lang w:val="en-US"/>
        </w:rPr>
      </w:pPr>
      <w:r>
        <w:rPr>
          <w:lang w:val="en-US"/>
        </w:rPr>
        <w:t xml:space="preserve">One Object may have several Object views, even in the same Modelview, while it is most common to be visualized in different Modelviews. The same goes for Relationship views. </w:t>
      </w:r>
    </w:p>
    <w:p w14:paraId="247B48CB" w14:textId="28A465B8" w:rsidR="00B57A5A" w:rsidRDefault="00B57A5A" w:rsidP="00C053BA">
      <w:pPr>
        <w:rPr>
          <w:lang w:val="en-US"/>
        </w:rPr>
      </w:pPr>
    </w:p>
    <w:p w14:paraId="45DF12BE" w14:textId="19DEE721" w:rsidR="00B57A5A" w:rsidRDefault="00B57A5A" w:rsidP="00C053BA">
      <w:pPr>
        <w:rPr>
          <w:lang w:val="en-US"/>
        </w:rPr>
      </w:pPr>
    </w:p>
    <w:p w14:paraId="1755AA3E" w14:textId="05052FEB" w:rsidR="00B57A5A" w:rsidRDefault="00B57A5A" w:rsidP="003C44AD">
      <w:pPr>
        <w:ind w:firstLine="567"/>
        <w:rPr>
          <w:lang w:val="en-US"/>
        </w:rPr>
      </w:pPr>
      <w:r>
        <w:rPr>
          <w:noProof/>
          <w:lang w:val="en-US"/>
        </w:rPr>
        <w:drawing>
          <wp:inline distT="0" distB="0" distL="0" distR="0" wp14:anchorId="7EF5FEFC" wp14:editId="24AF3746">
            <wp:extent cx="5196456" cy="3609892"/>
            <wp:effectExtent l="0" t="0" r="4445"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11">
                      <a:extLst>
                        <a:ext uri="{28A0092B-C50C-407E-A947-70E740481C1C}">
                          <a14:useLocalDpi xmlns:a14="http://schemas.microsoft.com/office/drawing/2010/main" val="0"/>
                        </a:ext>
                      </a:extLst>
                    </a:blip>
                    <a:stretch>
                      <a:fillRect/>
                    </a:stretch>
                  </pic:blipFill>
                  <pic:spPr>
                    <a:xfrm>
                      <a:off x="0" y="0"/>
                      <a:ext cx="5224371" cy="3629284"/>
                    </a:xfrm>
                    <a:prstGeom prst="rect">
                      <a:avLst/>
                    </a:prstGeom>
                  </pic:spPr>
                </pic:pic>
              </a:graphicData>
            </a:graphic>
          </wp:inline>
        </w:drawing>
      </w:r>
    </w:p>
    <w:p w14:paraId="5AC8618C" w14:textId="54532494" w:rsidR="00693316" w:rsidRDefault="00693316" w:rsidP="007303E8">
      <w:pPr>
        <w:ind w:left="709" w:firstLine="11"/>
        <w:rPr>
          <w:lang w:val="en-US"/>
        </w:rPr>
      </w:pPr>
    </w:p>
    <w:p w14:paraId="14AF311D" w14:textId="59FE9AC7" w:rsidR="00693316" w:rsidRDefault="009664BC" w:rsidP="009664BC">
      <w:pPr>
        <w:rPr>
          <w:b/>
          <w:bCs/>
          <w:lang w:val="en-US"/>
        </w:rPr>
      </w:pPr>
      <w:r>
        <w:rPr>
          <w:b/>
          <w:bCs/>
          <w:lang w:val="en-US"/>
        </w:rPr>
        <w:t>About relationships</w:t>
      </w:r>
    </w:p>
    <w:p w14:paraId="1784AA6C" w14:textId="578ABAD0" w:rsidR="00345396" w:rsidRPr="00345396" w:rsidRDefault="00345396" w:rsidP="009664BC">
      <w:pPr>
        <w:rPr>
          <w:lang w:val="en-US"/>
        </w:rPr>
      </w:pPr>
    </w:p>
    <w:p w14:paraId="002DA5A4" w14:textId="12C8ADDE" w:rsidR="00345396" w:rsidRDefault="00E25361" w:rsidP="009664BC">
      <w:pPr>
        <w:rPr>
          <w:lang w:val="en-US"/>
        </w:rPr>
      </w:pPr>
      <w:r>
        <w:rPr>
          <w:lang w:val="en-US"/>
        </w:rPr>
        <w:t xml:space="preserve">Relationship types </w:t>
      </w:r>
      <w:r w:rsidR="00D254C6">
        <w:rPr>
          <w:lang w:val="en-US"/>
        </w:rPr>
        <w:t>have some attributes that are specific to relationships.</w:t>
      </w:r>
    </w:p>
    <w:p w14:paraId="37C2DE2A" w14:textId="7DC446C0" w:rsidR="00D254C6" w:rsidRDefault="009A3DD6" w:rsidP="009664BC">
      <w:pPr>
        <w:rPr>
          <w:lang w:val="en-US"/>
        </w:rPr>
      </w:pPr>
      <w:r>
        <w:rPr>
          <w:lang w:val="en-US"/>
        </w:rPr>
        <w:t>These are:</w:t>
      </w:r>
    </w:p>
    <w:p w14:paraId="6DDB4256" w14:textId="5B090CCC" w:rsidR="009A3DD6" w:rsidRDefault="007B44BB" w:rsidP="009A3DD6">
      <w:pPr>
        <w:pStyle w:val="ListParagraph"/>
        <w:numPr>
          <w:ilvl w:val="0"/>
          <w:numId w:val="1"/>
        </w:numPr>
        <w:rPr>
          <w:lang w:val="en-US"/>
        </w:rPr>
      </w:pPr>
      <w:r>
        <w:rPr>
          <w:lang w:val="en-US"/>
        </w:rPr>
        <w:t>Rel</w:t>
      </w:r>
      <w:r w:rsidR="00240C76">
        <w:rPr>
          <w:lang w:val="en-US"/>
        </w:rPr>
        <w:t>ation</w:t>
      </w:r>
      <w:r>
        <w:rPr>
          <w:lang w:val="en-US"/>
        </w:rPr>
        <w:t>ship kind</w:t>
      </w:r>
    </w:p>
    <w:p w14:paraId="77469586" w14:textId="5F70FEA4" w:rsidR="007B44BB" w:rsidRDefault="007B44BB" w:rsidP="009A3DD6">
      <w:pPr>
        <w:pStyle w:val="ListParagraph"/>
        <w:numPr>
          <w:ilvl w:val="0"/>
          <w:numId w:val="1"/>
        </w:numPr>
        <w:rPr>
          <w:lang w:val="en-US"/>
        </w:rPr>
      </w:pPr>
      <w:r>
        <w:rPr>
          <w:lang w:val="en-US"/>
        </w:rPr>
        <w:t>Cardinality from</w:t>
      </w:r>
    </w:p>
    <w:p w14:paraId="0CE5B8AA" w14:textId="6FD6E9F5" w:rsidR="007B44BB" w:rsidRDefault="007B44BB" w:rsidP="009A3DD6">
      <w:pPr>
        <w:pStyle w:val="ListParagraph"/>
        <w:numPr>
          <w:ilvl w:val="0"/>
          <w:numId w:val="1"/>
        </w:numPr>
        <w:rPr>
          <w:lang w:val="en-US"/>
        </w:rPr>
      </w:pPr>
      <w:r>
        <w:rPr>
          <w:lang w:val="en-US"/>
        </w:rPr>
        <w:t>Cardinality to</w:t>
      </w:r>
    </w:p>
    <w:p w14:paraId="22DA535E" w14:textId="25C49786" w:rsidR="007B44BB" w:rsidRDefault="007B44BB" w:rsidP="009A3DD6">
      <w:pPr>
        <w:pStyle w:val="ListParagraph"/>
        <w:numPr>
          <w:ilvl w:val="0"/>
          <w:numId w:val="1"/>
        </w:numPr>
        <w:rPr>
          <w:lang w:val="en-US"/>
        </w:rPr>
      </w:pPr>
      <w:r>
        <w:rPr>
          <w:lang w:val="en-US"/>
        </w:rPr>
        <w:t>Name from</w:t>
      </w:r>
    </w:p>
    <w:p w14:paraId="01F5A615" w14:textId="04E15EFA" w:rsidR="007B44BB" w:rsidRDefault="007B44BB" w:rsidP="009A3DD6">
      <w:pPr>
        <w:pStyle w:val="ListParagraph"/>
        <w:numPr>
          <w:ilvl w:val="0"/>
          <w:numId w:val="1"/>
        </w:numPr>
        <w:rPr>
          <w:lang w:val="en-US"/>
        </w:rPr>
      </w:pPr>
      <w:r>
        <w:rPr>
          <w:lang w:val="en-US"/>
        </w:rPr>
        <w:t>Name to</w:t>
      </w:r>
    </w:p>
    <w:p w14:paraId="5505552A" w14:textId="053CD331" w:rsidR="007B44BB" w:rsidRDefault="007B44BB" w:rsidP="007B44BB">
      <w:pPr>
        <w:rPr>
          <w:lang w:val="en-US"/>
        </w:rPr>
      </w:pPr>
    </w:p>
    <w:p w14:paraId="097EB38E" w14:textId="644BD920" w:rsidR="00240C76" w:rsidRDefault="00835F8B" w:rsidP="007B44BB">
      <w:pPr>
        <w:rPr>
          <w:lang w:val="en-US"/>
        </w:rPr>
      </w:pPr>
      <w:r>
        <w:rPr>
          <w:lang w:val="en-US"/>
        </w:rPr>
        <w:t xml:space="preserve">The </w:t>
      </w:r>
      <w:r w:rsidR="004669F0">
        <w:rPr>
          <w:lang w:val="en-US"/>
        </w:rPr>
        <w:t>meaning of R</w:t>
      </w:r>
      <w:r>
        <w:rPr>
          <w:lang w:val="en-US"/>
        </w:rPr>
        <w:t xml:space="preserve">elationship kind </w:t>
      </w:r>
      <w:r w:rsidR="004669F0">
        <w:rPr>
          <w:lang w:val="en-US"/>
        </w:rPr>
        <w:t xml:space="preserve">is </w:t>
      </w:r>
      <w:r w:rsidR="00497C6C">
        <w:rPr>
          <w:lang w:val="en-US"/>
        </w:rPr>
        <w:t>derived from UML (Unified Modeling Language)</w:t>
      </w:r>
      <w:r w:rsidR="00FB5053">
        <w:rPr>
          <w:lang w:val="en-US"/>
        </w:rPr>
        <w:t>, that differentiates between the following kinds of relationships:</w:t>
      </w:r>
    </w:p>
    <w:p w14:paraId="4CD57F42" w14:textId="3AEE1D3D" w:rsidR="00FB5053" w:rsidRDefault="00FE15DF" w:rsidP="00FB5053">
      <w:pPr>
        <w:pStyle w:val="ListParagraph"/>
        <w:numPr>
          <w:ilvl w:val="0"/>
          <w:numId w:val="1"/>
        </w:numPr>
        <w:rPr>
          <w:lang w:val="en-US"/>
        </w:rPr>
      </w:pPr>
      <w:r>
        <w:rPr>
          <w:lang w:val="en-US"/>
        </w:rPr>
        <w:t>Association</w:t>
      </w:r>
    </w:p>
    <w:p w14:paraId="5BE4831A" w14:textId="244CD28F" w:rsidR="00FE15DF" w:rsidRDefault="00FE15DF" w:rsidP="00FB5053">
      <w:pPr>
        <w:pStyle w:val="ListParagraph"/>
        <w:numPr>
          <w:ilvl w:val="0"/>
          <w:numId w:val="1"/>
        </w:numPr>
        <w:rPr>
          <w:lang w:val="en-US"/>
        </w:rPr>
      </w:pPr>
      <w:r>
        <w:rPr>
          <w:lang w:val="en-US"/>
        </w:rPr>
        <w:t>Generalization</w:t>
      </w:r>
    </w:p>
    <w:p w14:paraId="32368E31" w14:textId="216AF279" w:rsidR="00FE15DF" w:rsidRDefault="00FE15DF" w:rsidP="00FB5053">
      <w:pPr>
        <w:pStyle w:val="ListParagraph"/>
        <w:numPr>
          <w:ilvl w:val="0"/>
          <w:numId w:val="1"/>
        </w:numPr>
        <w:rPr>
          <w:lang w:val="en-US"/>
        </w:rPr>
      </w:pPr>
      <w:r>
        <w:rPr>
          <w:lang w:val="en-US"/>
        </w:rPr>
        <w:t>Com</w:t>
      </w:r>
      <w:r w:rsidR="00F50217">
        <w:rPr>
          <w:lang w:val="en-US"/>
        </w:rPr>
        <w:t>position</w:t>
      </w:r>
    </w:p>
    <w:p w14:paraId="1EE4C820" w14:textId="0C89CAFB" w:rsidR="00F50217" w:rsidRDefault="00F50217" w:rsidP="00FB5053">
      <w:pPr>
        <w:pStyle w:val="ListParagraph"/>
        <w:numPr>
          <w:ilvl w:val="0"/>
          <w:numId w:val="1"/>
        </w:numPr>
        <w:rPr>
          <w:lang w:val="en-US"/>
        </w:rPr>
      </w:pPr>
      <w:r>
        <w:rPr>
          <w:lang w:val="en-US"/>
        </w:rPr>
        <w:t>Aggregation</w:t>
      </w:r>
    </w:p>
    <w:p w14:paraId="1D3CAC4B" w14:textId="4FE9EDAD" w:rsidR="00F50217" w:rsidRDefault="00F50217" w:rsidP="00F50217">
      <w:pPr>
        <w:rPr>
          <w:lang w:val="en-US"/>
        </w:rPr>
      </w:pPr>
    </w:p>
    <w:p w14:paraId="5C4FF0EB" w14:textId="63740822" w:rsidR="000002AF" w:rsidRDefault="001D630A" w:rsidP="00F50217">
      <w:pPr>
        <w:rPr>
          <w:lang w:val="en-US"/>
        </w:rPr>
      </w:pPr>
      <w:r>
        <w:rPr>
          <w:lang w:val="en-US"/>
        </w:rPr>
        <w:t xml:space="preserve">In the figure below </w:t>
      </w:r>
      <w:r w:rsidR="00D57148">
        <w:rPr>
          <w:lang w:val="en-US"/>
        </w:rPr>
        <w:t xml:space="preserve">both </w:t>
      </w:r>
      <w:r w:rsidR="00D57148" w:rsidRPr="004342F1">
        <w:rPr>
          <w:i/>
          <w:iCs/>
          <w:lang w:val="en-US"/>
        </w:rPr>
        <w:t>isRelatedTo</w:t>
      </w:r>
      <w:r w:rsidR="00D57148">
        <w:rPr>
          <w:lang w:val="en-US"/>
        </w:rPr>
        <w:t xml:space="preserve"> and </w:t>
      </w:r>
      <w:r w:rsidR="00D57148" w:rsidRPr="004342F1">
        <w:rPr>
          <w:i/>
          <w:iCs/>
          <w:lang w:val="en-US"/>
        </w:rPr>
        <w:t>Association</w:t>
      </w:r>
      <w:r w:rsidR="00D57148">
        <w:rPr>
          <w:lang w:val="en-US"/>
        </w:rPr>
        <w:t xml:space="preserve"> are UML associations</w:t>
      </w:r>
      <w:r w:rsidR="007264B3">
        <w:rPr>
          <w:lang w:val="en-US"/>
        </w:rPr>
        <w:t xml:space="preserve">, in the sense that there are no constraints </w:t>
      </w:r>
      <w:r w:rsidR="002A58FB">
        <w:rPr>
          <w:lang w:val="en-US"/>
        </w:rPr>
        <w:t xml:space="preserve">on the meaning of the relationships. </w:t>
      </w:r>
    </w:p>
    <w:p w14:paraId="6D0A5819" w14:textId="77777777" w:rsidR="004342F1" w:rsidRDefault="004342F1" w:rsidP="00F50217">
      <w:pPr>
        <w:rPr>
          <w:lang w:val="en-US"/>
        </w:rPr>
      </w:pPr>
    </w:p>
    <w:p w14:paraId="745891CD" w14:textId="40E2A5C0" w:rsidR="00F50217" w:rsidRDefault="000002AF" w:rsidP="00994684">
      <w:pPr>
        <w:ind w:firstLine="567"/>
        <w:rPr>
          <w:lang w:val="en-US"/>
        </w:rPr>
      </w:pPr>
      <w:r>
        <w:rPr>
          <w:noProof/>
          <w:lang w:val="en-US"/>
        </w:rPr>
        <w:drawing>
          <wp:inline distT="0" distB="0" distL="0" distR="0" wp14:anchorId="3962D92B" wp14:editId="75069311">
            <wp:extent cx="4880638" cy="3697356"/>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25927" cy="3731665"/>
                    </a:xfrm>
                    <a:prstGeom prst="rect">
                      <a:avLst/>
                    </a:prstGeom>
                  </pic:spPr>
                </pic:pic>
              </a:graphicData>
            </a:graphic>
          </wp:inline>
        </w:drawing>
      </w:r>
    </w:p>
    <w:p w14:paraId="51FD9B87" w14:textId="09446FA6" w:rsidR="004342F1" w:rsidRDefault="004342F1" w:rsidP="00F50217">
      <w:pPr>
        <w:rPr>
          <w:lang w:val="en-US"/>
        </w:rPr>
      </w:pPr>
    </w:p>
    <w:p w14:paraId="217BF279" w14:textId="50CE375C" w:rsidR="004342F1" w:rsidRDefault="003D5758" w:rsidP="00F50217">
      <w:pPr>
        <w:rPr>
          <w:lang w:val="en-US"/>
        </w:rPr>
      </w:pPr>
      <w:r w:rsidRPr="00B81D75">
        <w:rPr>
          <w:i/>
          <w:iCs/>
          <w:lang w:val="en-US"/>
        </w:rPr>
        <w:t>Generalization</w:t>
      </w:r>
      <w:r>
        <w:rPr>
          <w:lang w:val="en-US"/>
        </w:rPr>
        <w:t>, on the other hand, has a very specific meaning</w:t>
      </w:r>
      <w:r w:rsidR="00E67B15">
        <w:rPr>
          <w:lang w:val="en-US"/>
        </w:rPr>
        <w:t xml:space="preserve">. It means that “D” in the model above </w:t>
      </w:r>
      <w:r w:rsidR="00E67B15" w:rsidRPr="00E67B15">
        <w:rPr>
          <w:i/>
          <w:iCs/>
          <w:lang w:val="en-US"/>
        </w:rPr>
        <w:t>inherits from</w:t>
      </w:r>
      <w:r w:rsidR="00E67B15">
        <w:rPr>
          <w:lang w:val="en-US"/>
        </w:rPr>
        <w:t xml:space="preserve"> “A”.</w:t>
      </w:r>
      <w:r w:rsidR="00EB2CC3">
        <w:rPr>
          <w:lang w:val="en-US"/>
        </w:rPr>
        <w:t xml:space="preserve"> So</w:t>
      </w:r>
      <w:r w:rsidR="00B42533">
        <w:rPr>
          <w:lang w:val="en-US"/>
        </w:rPr>
        <w:t>,</w:t>
      </w:r>
      <w:r w:rsidR="00EB2CC3">
        <w:rPr>
          <w:lang w:val="en-US"/>
        </w:rPr>
        <w:t xml:space="preserve"> if A has properties, D will have the same properties</w:t>
      </w:r>
      <w:r w:rsidR="00B81D75">
        <w:rPr>
          <w:lang w:val="en-US"/>
        </w:rPr>
        <w:t>.</w:t>
      </w:r>
    </w:p>
    <w:p w14:paraId="1F33769A" w14:textId="1459AA38" w:rsidR="004F1646" w:rsidRDefault="004F1646" w:rsidP="00F50217">
      <w:pPr>
        <w:rPr>
          <w:lang w:val="en-US"/>
        </w:rPr>
      </w:pPr>
    </w:p>
    <w:p w14:paraId="4EE3E9A1" w14:textId="199AC32C" w:rsidR="004F1646" w:rsidRDefault="004F1646" w:rsidP="00F50217">
      <w:pPr>
        <w:rPr>
          <w:lang w:val="en-US"/>
        </w:rPr>
      </w:pPr>
      <w:r w:rsidRPr="00F30FA9">
        <w:rPr>
          <w:i/>
          <w:iCs/>
          <w:lang w:val="en-US"/>
        </w:rPr>
        <w:t>Composition</w:t>
      </w:r>
      <w:r>
        <w:rPr>
          <w:lang w:val="en-US"/>
        </w:rPr>
        <w:t xml:space="preserve"> describes </w:t>
      </w:r>
      <w:proofErr w:type="spellStart"/>
      <w:r>
        <w:rPr>
          <w:lang w:val="en-US"/>
        </w:rPr>
        <w:t>a</w:t>
      </w:r>
      <w:proofErr w:type="spellEnd"/>
      <w:r>
        <w:rPr>
          <w:lang w:val="en-US"/>
        </w:rPr>
        <w:t xml:space="preserve"> “has </w:t>
      </w:r>
      <w:r w:rsidR="00F30FA9">
        <w:rPr>
          <w:lang w:val="en-US"/>
        </w:rPr>
        <w:t xml:space="preserve">part” relationship, </w:t>
      </w:r>
      <w:r w:rsidR="00FA6A8B">
        <w:rPr>
          <w:lang w:val="en-US"/>
        </w:rPr>
        <w:t xml:space="preserve">meaning that if </w:t>
      </w:r>
      <w:r w:rsidR="00C2751D">
        <w:rPr>
          <w:lang w:val="en-US"/>
        </w:rPr>
        <w:t>an object</w:t>
      </w:r>
      <w:r w:rsidR="00FA6A8B">
        <w:rPr>
          <w:lang w:val="en-US"/>
        </w:rPr>
        <w:t xml:space="preserve"> of type “A” has several parts of type “B”</w:t>
      </w:r>
      <w:r w:rsidR="004B4432">
        <w:rPr>
          <w:lang w:val="en-US"/>
        </w:rPr>
        <w:t xml:space="preserve">, and the </w:t>
      </w:r>
      <w:r w:rsidR="00C2751D">
        <w:rPr>
          <w:lang w:val="en-US"/>
        </w:rPr>
        <w:t>object</w:t>
      </w:r>
      <w:r w:rsidR="004B4432">
        <w:rPr>
          <w:lang w:val="en-US"/>
        </w:rPr>
        <w:t xml:space="preserve"> of type “A” is deleted, </w:t>
      </w:r>
      <w:r w:rsidR="00C2751D">
        <w:rPr>
          <w:lang w:val="en-US"/>
        </w:rPr>
        <w:t xml:space="preserve">then </w:t>
      </w:r>
      <w:r w:rsidR="009D0B9C">
        <w:rPr>
          <w:lang w:val="en-US"/>
        </w:rPr>
        <w:t xml:space="preserve">all the parts of type “B” will also be deleted. </w:t>
      </w:r>
    </w:p>
    <w:p w14:paraId="613E1F89" w14:textId="274CBF96" w:rsidR="00EA2076" w:rsidRDefault="00EA2076" w:rsidP="00F50217">
      <w:pPr>
        <w:rPr>
          <w:lang w:val="en-US"/>
        </w:rPr>
      </w:pPr>
    </w:p>
    <w:p w14:paraId="465E97C9" w14:textId="6A762EAA" w:rsidR="00EA2076" w:rsidRDefault="00EA2076" w:rsidP="00F50217">
      <w:pPr>
        <w:rPr>
          <w:lang w:val="en-US"/>
        </w:rPr>
      </w:pPr>
      <w:r w:rsidRPr="00DE6905">
        <w:rPr>
          <w:i/>
          <w:iCs/>
          <w:lang w:val="en-US"/>
        </w:rPr>
        <w:t>Aggregation</w:t>
      </w:r>
      <w:r>
        <w:rPr>
          <w:lang w:val="en-US"/>
        </w:rPr>
        <w:t xml:space="preserve">, on the other hand, </w:t>
      </w:r>
      <w:r w:rsidR="00F5196B">
        <w:rPr>
          <w:lang w:val="en-US"/>
        </w:rPr>
        <w:t xml:space="preserve">describes </w:t>
      </w:r>
      <w:proofErr w:type="spellStart"/>
      <w:r w:rsidR="00F5196B">
        <w:rPr>
          <w:lang w:val="en-US"/>
        </w:rPr>
        <w:t>a</w:t>
      </w:r>
      <w:proofErr w:type="spellEnd"/>
      <w:r w:rsidR="00F5196B">
        <w:rPr>
          <w:lang w:val="en-US"/>
        </w:rPr>
        <w:t xml:space="preserve"> “has member” relationships</w:t>
      </w:r>
      <w:r w:rsidR="000F7852">
        <w:rPr>
          <w:lang w:val="en-US"/>
        </w:rPr>
        <w:t xml:space="preserve">, meaning that if a parent object is deleted, the members will NOT be deleted. </w:t>
      </w:r>
      <w:r w:rsidR="00443DB8">
        <w:rPr>
          <w:lang w:val="en-US"/>
        </w:rPr>
        <w:t xml:space="preserve">They exist independent of the parent. </w:t>
      </w:r>
    </w:p>
    <w:p w14:paraId="5B85AB78" w14:textId="3EFCDF82" w:rsidR="00B81D75" w:rsidRDefault="00B81D75" w:rsidP="00F50217">
      <w:pPr>
        <w:rPr>
          <w:lang w:val="en-US"/>
        </w:rPr>
      </w:pPr>
    </w:p>
    <w:p w14:paraId="52F782CF" w14:textId="5B3CD9F4" w:rsidR="00E22070" w:rsidRDefault="00E22070" w:rsidP="00F50217">
      <w:pPr>
        <w:rPr>
          <w:lang w:val="en-US"/>
        </w:rPr>
      </w:pPr>
      <w:r>
        <w:rPr>
          <w:lang w:val="en-US"/>
        </w:rPr>
        <w:t xml:space="preserve">Relationship </w:t>
      </w:r>
      <w:r w:rsidRPr="00E22070">
        <w:rPr>
          <w:i/>
          <w:iCs/>
          <w:lang w:val="en-US"/>
        </w:rPr>
        <w:t>cardinality</w:t>
      </w:r>
      <w:r>
        <w:rPr>
          <w:lang w:val="en-US"/>
        </w:rPr>
        <w:t xml:space="preserve"> is also supported, </w:t>
      </w:r>
      <w:proofErr w:type="gramStart"/>
      <w:r>
        <w:rPr>
          <w:lang w:val="en-US"/>
        </w:rPr>
        <w:t>i.e.</w:t>
      </w:r>
      <w:proofErr w:type="gramEnd"/>
      <w:r>
        <w:rPr>
          <w:lang w:val="en-US"/>
        </w:rPr>
        <w:t xml:space="preserve"> the ability to define e.g. one-to one, one-to many, many-to many relationships, or other combinations. The cardinality is specified on both ends </w:t>
      </w:r>
      <w:r w:rsidR="00E708C5">
        <w:rPr>
          <w:lang w:val="en-US"/>
        </w:rPr>
        <w:t>of the relationship type</w:t>
      </w:r>
      <w:r w:rsidR="0024122D">
        <w:rPr>
          <w:lang w:val="en-US"/>
        </w:rPr>
        <w:t xml:space="preserve">. </w:t>
      </w:r>
    </w:p>
    <w:p w14:paraId="66505E5C" w14:textId="657B904F" w:rsidR="00E22070" w:rsidRDefault="00E22070" w:rsidP="00F50217">
      <w:pPr>
        <w:rPr>
          <w:lang w:val="en-US"/>
        </w:rPr>
      </w:pPr>
      <w:r>
        <w:rPr>
          <w:lang w:val="en-US"/>
        </w:rPr>
        <w:t xml:space="preserve">You may also </w:t>
      </w:r>
      <w:r w:rsidR="00276DD0">
        <w:rPr>
          <w:lang w:val="en-US"/>
        </w:rPr>
        <w:t>give</w:t>
      </w:r>
      <w:r>
        <w:rPr>
          <w:lang w:val="en-US"/>
        </w:rPr>
        <w:t xml:space="preserve"> a </w:t>
      </w:r>
      <w:r w:rsidRPr="00E22070">
        <w:rPr>
          <w:i/>
          <w:iCs/>
          <w:lang w:val="en-US"/>
        </w:rPr>
        <w:t>from-name</w:t>
      </w:r>
      <w:r>
        <w:rPr>
          <w:lang w:val="en-US"/>
        </w:rPr>
        <w:t xml:space="preserve"> and a </w:t>
      </w:r>
      <w:r w:rsidRPr="00E22070">
        <w:rPr>
          <w:i/>
          <w:iCs/>
          <w:lang w:val="en-US"/>
        </w:rPr>
        <w:t>to-name</w:t>
      </w:r>
      <w:r>
        <w:rPr>
          <w:lang w:val="en-US"/>
        </w:rPr>
        <w:t xml:space="preserve"> </w:t>
      </w:r>
      <w:r w:rsidR="00276DD0">
        <w:rPr>
          <w:lang w:val="en-US"/>
        </w:rPr>
        <w:t>to</w:t>
      </w:r>
      <w:r>
        <w:rPr>
          <w:lang w:val="en-US"/>
        </w:rPr>
        <w:t xml:space="preserve"> the relationship type. </w:t>
      </w:r>
    </w:p>
    <w:p w14:paraId="48AD4D84" w14:textId="6A4FD340" w:rsidR="00C421CD" w:rsidRDefault="00C421CD" w:rsidP="00F50217">
      <w:pPr>
        <w:rPr>
          <w:lang w:val="en-US"/>
        </w:rPr>
      </w:pPr>
    </w:p>
    <w:p w14:paraId="68A2297B" w14:textId="77777777" w:rsidR="00994684" w:rsidRDefault="00994684" w:rsidP="00F50217">
      <w:pPr>
        <w:rPr>
          <w:lang w:val="en-US"/>
        </w:rPr>
      </w:pPr>
    </w:p>
    <w:p w14:paraId="217E552E" w14:textId="5FF8D8CD" w:rsidR="004A108D" w:rsidRPr="00994684" w:rsidRDefault="00134364" w:rsidP="00F50217">
      <w:pPr>
        <w:rPr>
          <w:lang w:val="en-US"/>
        </w:rPr>
      </w:pPr>
      <w:r>
        <w:rPr>
          <w:b/>
          <w:bCs/>
          <w:sz w:val="28"/>
          <w:szCs w:val="28"/>
          <w:lang w:val="en-US"/>
        </w:rPr>
        <w:t>Building Metamodels</w:t>
      </w:r>
    </w:p>
    <w:p w14:paraId="398398E1" w14:textId="2CD70600" w:rsidR="00EB51D8" w:rsidRDefault="00EB51D8" w:rsidP="00F50217">
      <w:pPr>
        <w:rPr>
          <w:lang w:val="en-US"/>
        </w:rPr>
      </w:pPr>
    </w:p>
    <w:p w14:paraId="4141CCE7" w14:textId="77777777" w:rsidR="001164C1" w:rsidRDefault="00754F84" w:rsidP="00F50217">
      <w:pPr>
        <w:rPr>
          <w:lang w:val="en-US"/>
        </w:rPr>
      </w:pPr>
      <w:r>
        <w:rPr>
          <w:lang w:val="en-US"/>
        </w:rPr>
        <w:t xml:space="preserve">Metamodels are modeled </w:t>
      </w:r>
      <w:r w:rsidR="000808C6">
        <w:rPr>
          <w:lang w:val="en-US"/>
        </w:rPr>
        <w:t xml:space="preserve">by using </w:t>
      </w:r>
      <w:r w:rsidR="000808C6" w:rsidRPr="000D61DD">
        <w:rPr>
          <w:b/>
          <w:bCs/>
          <w:i/>
          <w:iCs/>
          <w:lang w:val="en-US"/>
        </w:rPr>
        <w:t>EntityType</w:t>
      </w:r>
      <w:r w:rsidR="000808C6">
        <w:rPr>
          <w:lang w:val="en-US"/>
        </w:rPr>
        <w:t xml:space="preserve"> </w:t>
      </w:r>
      <w:r w:rsidR="00A06020">
        <w:rPr>
          <w:lang w:val="en-US"/>
        </w:rPr>
        <w:t xml:space="preserve">to </w:t>
      </w:r>
      <w:r w:rsidR="000D61DD">
        <w:rPr>
          <w:lang w:val="en-US"/>
        </w:rPr>
        <w:t xml:space="preserve">represent </w:t>
      </w:r>
      <w:r w:rsidR="009F1979">
        <w:rPr>
          <w:lang w:val="en-US"/>
        </w:rPr>
        <w:t xml:space="preserve">object types and a relationship of type </w:t>
      </w:r>
      <w:r w:rsidR="009F1979" w:rsidRPr="00A45054">
        <w:rPr>
          <w:b/>
          <w:bCs/>
          <w:i/>
          <w:iCs/>
          <w:lang w:val="en-US"/>
        </w:rPr>
        <w:t>isRelatedTo</w:t>
      </w:r>
      <w:r w:rsidR="009F1979">
        <w:rPr>
          <w:lang w:val="en-US"/>
        </w:rPr>
        <w:t xml:space="preserve"> to represent </w:t>
      </w:r>
      <w:r w:rsidR="00CD7986">
        <w:rPr>
          <w:lang w:val="en-US"/>
        </w:rPr>
        <w:t>relationship</w:t>
      </w:r>
      <w:r w:rsidR="009F1979">
        <w:rPr>
          <w:lang w:val="en-US"/>
        </w:rPr>
        <w:t xml:space="preserve"> types.</w:t>
      </w:r>
      <w:r w:rsidR="00A45054">
        <w:rPr>
          <w:lang w:val="en-US"/>
        </w:rPr>
        <w:t xml:space="preserve"> </w:t>
      </w:r>
    </w:p>
    <w:p w14:paraId="500DEA3E" w14:textId="3A8F5A9E" w:rsidR="006F4C12" w:rsidRDefault="00A45054" w:rsidP="00F50217">
      <w:pPr>
        <w:rPr>
          <w:lang w:val="en-US"/>
        </w:rPr>
      </w:pPr>
      <w:r>
        <w:rPr>
          <w:lang w:val="en-US"/>
        </w:rPr>
        <w:t xml:space="preserve">Both are </w:t>
      </w:r>
      <w:r w:rsidR="009D7942">
        <w:rPr>
          <w:lang w:val="en-US"/>
        </w:rPr>
        <w:t xml:space="preserve">named or </w:t>
      </w:r>
      <w:r>
        <w:rPr>
          <w:lang w:val="en-US"/>
        </w:rPr>
        <w:t xml:space="preserve">renamed to the </w:t>
      </w:r>
      <w:r w:rsidR="00CD7986">
        <w:rPr>
          <w:lang w:val="en-US"/>
        </w:rPr>
        <w:t xml:space="preserve">actual </w:t>
      </w:r>
      <w:r>
        <w:rPr>
          <w:lang w:val="en-US"/>
        </w:rPr>
        <w:t xml:space="preserve">type names </w:t>
      </w:r>
      <w:r w:rsidR="00CA550C">
        <w:rPr>
          <w:lang w:val="en-US"/>
        </w:rPr>
        <w:t>the user wants</w:t>
      </w:r>
      <w:r w:rsidR="00D2691E">
        <w:rPr>
          <w:lang w:val="en-US"/>
        </w:rPr>
        <w:t>.</w:t>
      </w:r>
    </w:p>
    <w:p w14:paraId="72660CDE" w14:textId="441155C7" w:rsidR="006F4C12" w:rsidRDefault="00D6011C" w:rsidP="00F50217">
      <w:pPr>
        <w:rPr>
          <w:lang w:val="en-US"/>
        </w:rPr>
      </w:pPr>
      <w:r>
        <w:rPr>
          <w:lang w:val="en-US"/>
        </w:rPr>
        <w:t xml:space="preserve"> </w:t>
      </w:r>
    </w:p>
    <w:p w14:paraId="42D06FAD" w14:textId="301E3AF0" w:rsidR="00C421CD" w:rsidRPr="00994684" w:rsidRDefault="00AA4C0C" w:rsidP="00F50217">
      <w:pPr>
        <w:rPr>
          <w:b/>
          <w:bCs/>
          <w:lang w:val="en-US"/>
        </w:rPr>
      </w:pPr>
      <w:r>
        <w:rPr>
          <w:b/>
          <w:bCs/>
          <w:lang w:val="en-US"/>
        </w:rPr>
        <w:t xml:space="preserve">Defining </w:t>
      </w:r>
      <w:r w:rsidR="008567DA">
        <w:rPr>
          <w:b/>
          <w:bCs/>
          <w:lang w:val="en-US"/>
        </w:rPr>
        <w:t>Object</w:t>
      </w:r>
      <w:r w:rsidR="004A108D">
        <w:rPr>
          <w:b/>
          <w:bCs/>
          <w:lang w:val="en-US"/>
        </w:rPr>
        <w:t xml:space="preserve"> </w:t>
      </w:r>
      <w:r>
        <w:rPr>
          <w:b/>
          <w:bCs/>
          <w:lang w:val="en-US"/>
        </w:rPr>
        <w:t>types</w:t>
      </w:r>
    </w:p>
    <w:p w14:paraId="6F607472" w14:textId="37C02147" w:rsidR="001745DE" w:rsidRDefault="004775E6" w:rsidP="00F50217">
      <w:pPr>
        <w:rPr>
          <w:lang w:val="en-US"/>
        </w:rPr>
      </w:pPr>
      <w:r>
        <w:rPr>
          <w:lang w:val="en-US"/>
        </w:rPr>
        <w:t xml:space="preserve">To define an object type </w:t>
      </w:r>
      <w:r w:rsidR="00152A12">
        <w:rPr>
          <w:lang w:val="en-US"/>
        </w:rPr>
        <w:t>starts with giving</w:t>
      </w:r>
      <w:r>
        <w:rPr>
          <w:lang w:val="en-US"/>
        </w:rPr>
        <w:t xml:space="preserve"> </w:t>
      </w:r>
      <w:r w:rsidR="005E1809">
        <w:rPr>
          <w:lang w:val="en-US"/>
        </w:rPr>
        <w:t>the type</w:t>
      </w:r>
      <w:r>
        <w:rPr>
          <w:lang w:val="en-US"/>
        </w:rPr>
        <w:t xml:space="preserve"> a </w:t>
      </w:r>
      <w:r w:rsidR="00AF4A35">
        <w:rPr>
          <w:lang w:val="en-US"/>
        </w:rPr>
        <w:t xml:space="preserve">meaningful </w:t>
      </w:r>
      <w:r>
        <w:rPr>
          <w:lang w:val="en-US"/>
        </w:rPr>
        <w:t>name</w:t>
      </w:r>
      <w:r w:rsidR="00D72533">
        <w:rPr>
          <w:lang w:val="en-US"/>
        </w:rPr>
        <w:t xml:space="preserve"> – a name</w:t>
      </w:r>
      <w:r w:rsidR="00AF4A35">
        <w:rPr>
          <w:lang w:val="en-US"/>
        </w:rPr>
        <w:t xml:space="preserve"> </w:t>
      </w:r>
      <w:r w:rsidR="000F4E48">
        <w:rPr>
          <w:lang w:val="en-US"/>
        </w:rPr>
        <w:t xml:space="preserve">that tells </w:t>
      </w:r>
      <w:r w:rsidR="006365FB">
        <w:rPr>
          <w:lang w:val="en-US"/>
        </w:rPr>
        <w:t>users</w:t>
      </w:r>
      <w:r w:rsidR="00DA001B">
        <w:rPr>
          <w:lang w:val="en-US"/>
        </w:rPr>
        <w:t xml:space="preserve"> </w:t>
      </w:r>
      <w:r w:rsidR="00C57732">
        <w:rPr>
          <w:lang w:val="en-US"/>
        </w:rPr>
        <w:t xml:space="preserve">what exactly </w:t>
      </w:r>
      <w:r w:rsidR="006365FB">
        <w:rPr>
          <w:lang w:val="en-US"/>
        </w:rPr>
        <w:t>the type represents</w:t>
      </w:r>
      <w:r w:rsidR="00C57732">
        <w:rPr>
          <w:lang w:val="en-US"/>
        </w:rPr>
        <w:t xml:space="preserve">. </w:t>
      </w:r>
      <w:r w:rsidR="0084347C">
        <w:rPr>
          <w:lang w:val="en-US"/>
        </w:rPr>
        <w:t>It is good practice to add a description</w:t>
      </w:r>
      <w:r w:rsidR="005E1809">
        <w:rPr>
          <w:lang w:val="en-US"/>
        </w:rPr>
        <w:t xml:space="preserve"> to clarify the purpose. </w:t>
      </w:r>
    </w:p>
    <w:p w14:paraId="4D9DE8CE" w14:textId="03044C29" w:rsidR="00E31B6E" w:rsidRDefault="00E31B6E" w:rsidP="00F50217">
      <w:pPr>
        <w:rPr>
          <w:lang w:val="en-US"/>
        </w:rPr>
      </w:pPr>
      <w:r>
        <w:rPr>
          <w:lang w:val="en-US"/>
        </w:rPr>
        <w:t xml:space="preserve">The next step would be to add Properties to the </w:t>
      </w:r>
      <w:proofErr w:type="gramStart"/>
      <w:r>
        <w:rPr>
          <w:lang w:val="en-US"/>
        </w:rPr>
        <w:t>type</w:t>
      </w:r>
      <w:proofErr w:type="gramEnd"/>
      <w:r>
        <w:rPr>
          <w:lang w:val="en-US"/>
        </w:rPr>
        <w:t xml:space="preserve"> definition</w:t>
      </w:r>
      <w:r w:rsidR="008E559C">
        <w:rPr>
          <w:lang w:val="en-US"/>
        </w:rPr>
        <w:t xml:space="preserve">, as shown below. </w:t>
      </w:r>
    </w:p>
    <w:p w14:paraId="3CD4DDBA" w14:textId="4D4AEB68" w:rsidR="00CB2AB6" w:rsidRDefault="00CB2AB6" w:rsidP="00F50217">
      <w:pPr>
        <w:rPr>
          <w:lang w:val="en-US"/>
        </w:rPr>
      </w:pPr>
    </w:p>
    <w:p w14:paraId="2AE12B37" w14:textId="3BE92D43" w:rsidR="00AA4C0C" w:rsidRDefault="00EB76D6" w:rsidP="0035622F">
      <w:pPr>
        <w:ind w:left="720" w:firstLine="720"/>
        <w:rPr>
          <w:lang w:val="en-US"/>
        </w:rPr>
      </w:pPr>
      <w:r>
        <w:rPr>
          <w:noProof/>
          <w:lang w:val="en-US"/>
        </w:rPr>
        <w:drawing>
          <wp:inline distT="0" distB="0" distL="0" distR="0" wp14:anchorId="7B7A2E1D" wp14:editId="19481961">
            <wp:extent cx="3576320" cy="1739108"/>
            <wp:effectExtent l="0" t="0" r="5080" b="127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3">
                      <a:extLst>
                        <a:ext uri="{28A0092B-C50C-407E-A947-70E740481C1C}">
                          <a14:useLocalDpi xmlns:a14="http://schemas.microsoft.com/office/drawing/2010/main" val="0"/>
                        </a:ext>
                      </a:extLst>
                    </a:blip>
                    <a:stretch>
                      <a:fillRect/>
                    </a:stretch>
                  </pic:blipFill>
                  <pic:spPr>
                    <a:xfrm>
                      <a:off x="0" y="0"/>
                      <a:ext cx="3626152" cy="1763341"/>
                    </a:xfrm>
                    <a:prstGeom prst="rect">
                      <a:avLst/>
                    </a:prstGeom>
                  </pic:spPr>
                </pic:pic>
              </a:graphicData>
            </a:graphic>
          </wp:inline>
        </w:drawing>
      </w:r>
    </w:p>
    <w:p w14:paraId="1120DC83" w14:textId="5339C493" w:rsidR="007B7047" w:rsidRDefault="0035622F" w:rsidP="00F50217">
      <w:pPr>
        <w:rPr>
          <w:lang w:val="en-US"/>
        </w:rPr>
      </w:pPr>
      <w:r>
        <w:rPr>
          <w:lang w:val="en-US"/>
        </w:rPr>
        <w:t>In this case the object type “</w:t>
      </w:r>
      <w:r w:rsidRPr="00EC0F81">
        <w:rPr>
          <w:i/>
          <w:iCs/>
          <w:lang w:val="en-US"/>
        </w:rPr>
        <w:t>My Type</w:t>
      </w:r>
      <w:r>
        <w:rPr>
          <w:lang w:val="en-US"/>
        </w:rPr>
        <w:t xml:space="preserve">” </w:t>
      </w:r>
      <w:r w:rsidR="003B72BD">
        <w:rPr>
          <w:lang w:val="en-US"/>
        </w:rPr>
        <w:t>is specified to have two properties, “</w:t>
      </w:r>
      <w:r w:rsidR="003B72BD" w:rsidRPr="00EC0F81">
        <w:rPr>
          <w:i/>
          <w:iCs/>
          <w:lang w:val="en-US"/>
        </w:rPr>
        <w:t>Prop A</w:t>
      </w:r>
      <w:r w:rsidR="003B72BD">
        <w:rPr>
          <w:lang w:val="en-US"/>
        </w:rPr>
        <w:t>” and “</w:t>
      </w:r>
      <w:r w:rsidR="003B72BD" w:rsidRPr="00EC0F81">
        <w:rPr>
          <w:i/>
          <w:iCs/>
          <w:lang w:val="en-US"/>
        </w:rPr>
        <w:t>Prop B</w:t>
      </w:r>
      <w:r w:rsidR="003B72BD">
        <w:rPr>
          <w:lang w:val="en-US"/>
        </w:rPr>
        <w:t xml:space="preserve">”. </w:t>
      </w:r>
      <w:r w:rsidR="00ED4673">
        <w:rPr>
          <w:lang w:val="en-US"/>
        </w:rPr>
        <w:t>With no further specification the two properties will be of datatype “string”</w:t>
      </w:r>
      <w:r w:rsidR="0059348D">
        <w:rPr>
          <w:lang w:val="en-US"/>
        </w:rPr>
        <w:t>.</w:t>
      </w:r>
    </w:p>
    <w:p w14:paraId="6A371025" w14:textId="0537225D" w:rsidR="00336E93" w:rsidRDefault="00336E93" w:rsidP="00F50217">
      <w:pPr>
        <w:rPr>
          <w:lang w:val="en-US"/>
        </w:rPr>
      </w:pPr>
    </w:p>
    <w:p w14:paraId="04627A0E" w14:textId="276C31A6" w:rsidR="00996E30" w:rsidRDefault="00996E30" w:rsidP="00996E30">
      <w:pPr>
        <w:rPr>
          <w:b/>
          <w:bCs/>
          <w:lang w:val="en-US"/>
        </w:rPr>
      </w:pPr>
      <w:r>
        <w:rPr>
          <w:b/>
          <w:bCs/>
          <w:lang w:val="en-US"/>
        </w:rPr>
        <w:t>Defining Relationship types</w:t>
      </w:r>
    </w:p>
    <w:p w14:paraId="2F2E0E0C" w14:textId="7479C3AA" w:rsidR="00996E30" w:rsidRDefault="00996E30" w:rsidP="00F50217">
      <w:pPr>
        <w:rPr>
          <w:lang w:val="en-US"/>
        </w:rPr>
      </w:pPr>
    </w:p>
    <w:p w14:paraId="7E543DA0" w14:textId="208A3917" w:rsidR="00296301" w:rsidRDefault="0059518B" w:rsidP="00F50217">
      <w:pPr>
        <w:rPr>
          <w:lang w:val="en-US"/>
        </w:rPr>
      </w:pPr>
      <w:r>
        <w:rPr>
          <w:lang w:val="en-US"/>
        </w:rPr>
        <w:t xml:space="preserve">Relationship types are defined </w:t>
      </w:r>
      <w:r w:rsidR="007B3BAD">
        <w:rPr>
          <w:lang w:val="en-US"/>
        </w:rPr>
        <w:t>by drawing a relationship of type “</w:t>
      </w:r>
      <w:r w:rsidR="007B3BAD" w:rsidRPr="006960BD">
        <w:rPr>
          <w:i/>
          <w:iCs/>
          <w:lang w:val="en-US"/>
        </w:rPr>
        <w:t>isRelatedTo</w:t>
      </w:r>
      <w:r w:rsidR="007B3BAD">
        <w:rPr>
          <w:lang w:val="en-US"/>
        </w:rPr>
        <w:t xml:space="preserve">” </w:t>
      </w:r>
      <w:r w:rsidR="00433C3E">
        <w:rPr>
          <w:lang w:val="en-US"/>
        </w:rPr>
        <w:t xml:space="preserve">between object types </w:t>
      </w:r>
      <w:r w:rsidR="00B964DD">
        <w:rPr>
          <w:lang w:val="en-US"/>
        </w:rPr>
        <w:t xml:space="preserve">as shown below. </w:t>
      </w:r>
    </w:p>
    <w:p w14:paraId="5863E42D" w14:textId="0B3575DB" w:rsidR="00296301" w:rsidRDefault="00296301" w:rsidP="00F50217">
      <w:pPr>
        <w:rPr>
          <w:lang w:val="en-US"/>
        </w:rPr>
      </w:pPr>
    </w:p>
    <w:p w14:paraId="1CF719E5" w14:textId="71BCD92E" w:rsidR="00296301" w:rsidRDefault="008C6B73" w:rsidP="008C6B73">
      <w:pPr>
        <w:ind w:left="720" w:firstLine="720"/>
        <w:rPr>
          <w:lang w:val="en-US"/>
        </w:rPr>
      </w:pPr>
      <w:r>
        <w:rPr>
          <w:noProof/>
          <w:lang w:val="en-US"/>
        </w:rPr>
        <w:drawing>
          <wp:inline distT="0" distB="0" distL="0" distR="0" wp14:anchorId="1DCA73EB" wp14:editId="69CE2EDA">
            <wp:extent cx="3868056" cy="1320800"/>
            <wp:effectExtent l="0" t="0" r="5715"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pic:cNvPicPr/>
                  </pic:nvPicPr>
                  <pic:blipFill>
                    <a:blip r:embed="rId14">
                      <a:extLst>
                        <a:ext uri="{28A0092B-C50C-407E-A947-70E740481C1C}">
                          <a14:useLocalDpi xmlns:a14="http://schemas.microsoft.com/office/drawing/2010/main" val="0"/>
                        </a:ext>
                      </a:extLst>
                    </a:blip>
                    <a:stretch>
                      <a:fillRect/>
                    </a:stretch>
                  </pic:blipFill>
                  <pic:spPr>
                    <a:xfrm>
                      <a:off x="0" y="0"/>
                      <a:ext cx="3926800" cy="1340859"/>
                    </a:xfrm>
                    <a:prstGeom prst="rect">
                      <a:avLst/>
                    </a:prstGeom>
                  </pic:spPr>
                </pic:pic>
              </a:graphicData>
            </a:graphic>
          </wp:inline>
        </w:drawing>
      </w:r>
    </w:p>
    <w:p w14:paraId="2AD40560" w14:textId="153E43DB" w:rsidR="00805570" w:rsidRDefault="00805570" w:rsidP="008C6B73">
      <w:pPr>
        <w:ind w:left="720" w:firstLine="720"/>
        <w:rPr>
          <w:lang w:val="en-US"/>
        </w:rPr>
      </w:pPr>
    </w:p>
    <w:p w14:paraId="66AB7FB2" w14:textId="267756F3" w:rsidR="00EE49C2" w:rsidRDefault="00EE49C2" w:rsidP="00EE49C2">
      <w:pPr>
        <w:rPr>
          <w:lang w:val="en-US"/>
        </w:rPr>
      </w:pPr>
      <w:r>
        <w:rPr>
          <w:lang w:val="en-US"/>
        </w:rPr>
        <w:t xml:space="preserve">Then </w:t>
      </w:r>
      <w:r w:rsidR="00A56A3B">
        <w:rPr>
          <w:lang w:val="en-US"/>
        </w:rPr>
        <w:t>change</w:t>
      </w:r>
      <w:r>
        <w:rPr>
          <w:lang w:val="en-US"/>
        </w:rPr>
        <w:t xml:space="preserve"> the </w:t>
      </w:r>
      <w:r w:rsidR="00282C71">
        <w:rPr>
          <w:lang w:val="en-US"/>
        </w:rPr>
        <w:t xml:space="preserve">relationship </w:t>
      </w:r>
      <w:r>
        <w:rPr>
          <w:lang w:val="en-US"/>
        </w:rPr>
        <w:t xml:space="preserve">name </w:t>
      </w:r>
      <w:r w:rsidR="00C36083">
        <w:rPr>
          <w:lang w:val="en-US"/>
        </w:rPr>
        <w:t>so it</w:t>
      </w:r>
      <w:r>
        <w:rPr>
          <w:lang w:val="en-US"/>
        </w:rPr>
        <w:t xml:space="preserve"> </w:t>
      </w:r>
      <w:r w:rsidR="00B5504A">
        <w:rPr>
          <w:lang w:val="en-US"/>
        </w:rPr>
        <w:t>contain</w:t>
      </w:r>
      <w:r w:rsidR="00C36083">
        <w:rPr>
          <w:lang w:val="en-US"/>
        </w:rPr>
        <w:t>s</w:t>
      </w:r>
      <w:r>
        <w:rPr>
          <w:lang w:val="en-US"/>
        </w:rPr>
        <w:t xml:space="preserve"> the relationship type </w:t>
      </w:r>
      <w:r w:rsidR="004A1824">
        <w:rPr>
          <w:lang w:val="en-US"/>
        </w:rPr>
        <w:t>name</w:t>
      </w:r>
      <w:r>
        <w:rPr>
          <w:lang w:val="en-US"/>
        </w:rPr>
        <w:t xml:space="preserve">. </w:t>
      </w:r>
    </w:p>
    <w:p w14:paraId="10BDD6F1" w14:textId="5C4ECA9F" w:rsidR="00805570" w:rsidRDefault="00805570" w:rsidP="00EE49C2">
      <w:pPr>
        <w:rPr>
          <w:lang w:val="en-US"/>
        </w:rPr>
      </w:pPr>
    </w:p>
    <w:p w14:paraId="168484FE" w14:textId="700089C2" w:rsidR="00996E30" w:rsidRDefault="00EE49C2" w:rsidP="001F4378">
      <w:pPr>
        <w:ind w:left="720" w:firstLine="720"/>
        <w:rPr>
          <w:lang w:val="en-US"/>
        </w:rPr>
      </w:pPr>
      <w:r>
        <w:rPr>
          <w:noProof/>
          <w:lang w:val="en-US"/>
        </w:rPr>
        <w:drawing>
          <wp:inline distT="0" distB="0" distL="0" distR="0" wp14:anchorId="1D13711D" wp14:editId="31B904C2">
            <wp:extent cx="3927566" cy="1341120"/>
            <wp:effectExtent l="0" t="0" r="0" b="508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pic:cNvPicPr/>
                  </pic:nvPicPr>
                  <pic:blipFill>
                    <a:blip r:embed="rId15">
                      <a:extLst>
                        <a:ext uri="{28A0092B-C50C-407E-A947-70E740481C1C}">
                          <a14:useLocalDpi xmlns:a14="http://schemas.microsoft.com/office/drawing/2010/main" val="0"/>
                        </a:ext>
                      </a:extLst>
                    </a:blip>
                    <a:stretch>
                      <a:fillRect/>
                    </a:stretch>
                  </pic:blipFill>
                  <pic:spPr>
                    <a:xfrm>
                      <a:off x="0" y="0"/>
                      <a:ext cx="3965858" cy="1354195"/>
                    </a:xfrm>
                    <a:prstGeom prst="rect">
                      <a:avLst/>
                    </a:prstGeom>
                  </pic:spPr>
                </pic:pic>
              </a:graphicData>
            </a:graphic>
          </wp:inline>
        </w:drawing>
      </w:r>
    </w:p>
    <w:p w14:paraId="5FB1B98E" w14:textId="77777777" w:rsidR="00EC0F81" w:rsidRDefault="00EC0F81" w:rsidP="001F4378">
      <w:pPr>
        <w:ind w:left="720" w:firstLine="720"/>
        <w:rPr>
          <w:lang w:val="en-US"/>
        </w:rPr>
      </w:pPr>
    </w:p>
    <w:p w14:paraId="0C2C50AC" w14:textId="08C9E8CF" w:rsidR="00336E93" w:rsidRDefault="00336E93" w:rsidP="00336E93">
      <w:pPr>
        <w:rPr>
          <w:b/>
          <w:bCs/>
          <w:lang w:val="en-US"/>
        </w:rPr>
      </w:pPr>
      <w:r>
        <w:rPr>
          <w:b/>
          <w:bCs/>
          <w:lang w:val="en-US"/>
        </w:rPr>
        <w:t>Property modelling</w:t>
      </w:r>
    </w:p>
    <w:p w14:paraId="06AAC47C" w14:textId="6D1D347C" w:rsidR="007A71A4" w:rsidRDefault="007A71A4" w:rsidP="00F50217">
      <w:pPr>
        <w:rPr>
          <w:lang w:val="en-US"/>
        </w:rPr>
      </w:pPr>
    </w:p>
    <w:p w14:paraId="150377F4" w14:textId="67E83C76" w:rsidR="00512857" w:rsidRDefault="007A71A4" w:rsidP="00F50217">
      <w:pPr>
        <w:rPr>
          <w:lang w:val="en-US"/>
        </w:rPr>
      </w:pPr>
      <w:r>
        <w:rPr>
          <w:lang w:val="en-US"/>
        </w:rPr>
        <w:t xml:space="preserve">AKMM offers </w:t>
      </w:r>
      <w:r w:rsidR="00B94E32">
        <w:rPr>
          <w:lang w:val="en-US"/>
        </w:rPr>
        <w:t xml:space="preserve">property modelling to a much more </w:t>
      </w:r>
      <w:r w:rsidR="001C44A3">
        <w:rPr>
          <w:lang w:val="en-US"/>
        </w:rPr>
        <w:t>detailed level</w:t>
      </w:r>
      <w:r w:rsidR="005C0189">
        <w:rPr>
          <w:lang w:val="en-US"/>
        </w:rPr>
        <w:t xml:space="preserve"> than just </w:t>
      </w:r>
      <w:r w:rsidR="00512857">
        <w:rPr>
          <w:lang w:val="en-US"/>
        </w:rPr>
        <w:t xml:space="preserve">saying that the property is a </w:t>
      </w:r>
      <w:r w:rsidR="005C0189">
        <w:rPr>
          <w:lang w:val="en-US"/>
        </w:rPr>
        <w:t>“string”</w:t>
      </w:r>
      <w:r w:rsidR="00512857">
        <w:rPr>
          <w:lang w:val="en-US"/>
        </w:rPr>
        <w:t xml:space="preserve"> property</w:t>
      </w:r>
      <w:r w:rsidR="001C44A3">
        <w:rPr>
          <w:lang w:val="en-US"/>
        </w:rPr>
        <w:t xml:space="preserve">. </w:t>
      </w:r>
      <w:r w:rsidR="00141A55">
        <w:rPr>
          <w:lang w:val="en-US"/>
        </w:rPr>
        <w:t>See below.</w:t>
      </w:r>
    </w:p>
    <w:p w14:paraId="14735BCE" w14:textId="2BB6E0A9" w:rsidR="007A71A4" w:rsidRDefault="00BD6796" w:rsidP="00F50217">
      <w:pPr>
        <w:rPr>
          <w:lang w:val="en-US"/>
        </w:rPr>
      </w:pPr>
      <w:r>
        <w:rPr>
          <w:lang w:val="en-US"/>
        </w:rPr>
        <w:t xml:space="preserve">In this </w:t>
      </w:r>
      <w:r w:rsidR="00141A55">
        <w:rPr>
          <w:lang w:val="en-US"/>
        </w:rPr>
        <w:t>diagram</w:t>
      </w:r>
      <w:r>
        <w:rPr>
          <w:lang w:val="en-US"/>
        </w:rPr>
        <w:t xml:space="preserve"> </w:t>
      </w:r>
      <w:r w:rsidR="0006498D">
        <w:rPr>
          <w:lang w:val="en-US"/>
        </w:rPr>
        <w:t>properties have been modeled inside a container</w:t>
      </w:r>
      <w:r w:rsidR="00946A71">
        <w:rPr>
          <w:lang w:val="en-US"/>
        </w:rPr>
        <w:t>.</w:t>
      </w:r>
      <w:r w:rsidR="00E259AC">
        <w:rPr>
          <w:lang w:val="en-US"/>
        </w:rPr>
        <w:t xml:space="preserve"> </w:t>
      </w:r>
      <w:r w:rsidR="00946A71">
        <w:rPr>
          <w:lang w:val="en-US"/>
        </w:rPr>
        <w:t>I</w:t>
      </w:r>
      <w:r w:rsidR="00C25410">
        <w:rPr>
          <w:lang w:val="en-US"/>
        </w:rPr>
        <w:t>nstead of</w:t>
      </w:r>
      <w:r w:rsidR="00E259AC">
        <w:rPr>
          <w:lang w:val="en-US"/>
        </w:rPr>
        <w:t xml:space="preserve"> drawing relationship</w:t>
      </w:r>
      <w:r w:rsidR="00750A51">
        <w:rPr>
          <w:lang w:val="en-US"/>
        </w:rPr>
        <w:t xml:space="preserve">s </w:t>
      </w:r>
      <w:r w:rsidR="00C25410">
        <w:rPr>
          <w:lang w:val="en-US"/>
        </w:rPr>
        <w:t xml:space="preserve">to each property, </w:t>
      </w:r>
      <w:r w:rsidR="009B4393">
        <w:rPr>
          <w:lang w:val="en-US"/>
        </w:rPr>
        <w:t xml:space="preserve">a relationship “hasProperties” has been drawn from the </w:t>
      </w:r>
      <w:r w:rsidR="00141A55">
        <w:rPr>
          <w:lang w:val="en-US"/>
        </w:rPr>
        <w:t>type to the container</w:t>
      </w:r>
      <w:r w:rsidR="00166D7E">
        <w:rPr>
          <w:lang w:val="en-US"/>
        </w:rPr>
        <w:t xml:space="preserve">. </w:t>
      </w:r>
      <w:r w:rsidR="002751E0">
        <w:rPr>
          <w:lang w:val="en-US"/>
        </w:rPr>
        <w:t xml:space="preserve">This implies that all properties inside the container </w:t>
      </w:r>
      <w:r w:rsidR="000B2568">
        <w:rPr>
          <w:lang w:val="en-US"/>
        </w:rPr>
        <w:t>are</w:t>
      </w:r>
      <w:r w:rsidR="006F4841">
        <w:rPr>
          <w:lang w:val="en-US"/>
        </w:rPr>
        <w:t xml:space="preserve"> regarded as properties in “My Type”.</w:t>
      </w:r>
      <w:r w:rsidR="002751E0">
        <w:rPr>
          <w:lang w:val="en-US"/>
        </w:rPr>
        <w:t xml:space="preserve">  </w:t>
      </w:r>
      <w:r w:rsidR="00934660">
        <w:rPr>
          <w:lang w:val="en-US"/>
        </w:rPr>
        <w:t xml:space="preserve">This possibility has been added to simplify </w:t>
      </w:r>
      <w:r w:rsidR="00554C4E">
        <w:rPr>
          <w:lang w:val="en-US"/>
        </w:rPr>
        <w:t>property</w:t>
      </w:r>
      <w:r w:rsidR="00934660">
        <w:rPr>
          <w:lang w:val="en-US"/>
        </w:rPr>
        <w:t xml:space="preserve"> modelling in case of </w:t>
      </w:r>
      <w:r w:rsidR="00A920BE">
        <w:rPr>
          <w:lang w:val="en-US"/>
        </w:rPr>
        <w:t>many properties.</w:t>
      </w:r>
    </w:p>
    <w:p w14:paraId="5BF62EDB" w14:textId="77777777" w:rsidR="000632EE" w:rsidRDefault="000632EE" w:rsidP="000632EE">
      <w:pPr>
        <w:rPr>
          <w:lang w:val="en-US"/>
        </w:rPr>
      </w:pPr>
    </w:p>
    <w:p w14:paraId="02FE6787" w14:textId="23026A0B" w:rsidR="000632EE" w:rsidRDefault="003A78C9" w:rsidP="003A78C9">
      <w:pPr>
        <w:rPr>
          <w:lang w:val="en-US"/>
        </w:rPr>
      </w:pPr>
      <w:r>
        <w:rPr>
          <w:noProof/>
          <w:lang w:val="en-US"/>
        </w:rPr>
        <w:drawing>
          <wp:inline distT="0" distB="0" distL="0" distR="0" wp14:anchorId="76856430" wp14:editId="3364EE8E">
            <wp:extent cx="5756492" cy="3156668"/>
            <wp:effectExtent l="0" t="0" r="0" b="5715"/>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7869" cy="3168390"/>
                    </a:xfrm>
                    <a:prstGeom prst="rect">
                      <a:avLst/>
                    </a:prstGeom>
                  </pic:spPr>
                </pic:pic>
              </a:graphicData>
            </a:graphic>
          </wp:inline>
        </w:drawing>
      </w:r>
    </w:p>
    <w:p w14:paraId="2EAAFD44" w14:textId="70C2E84D" w:rsidR="007C4D10" w:rsidRDefault="007C4D10" w:rsidP="003A78C9">
      <w:pPr>
        <w:rPr>
          <w:lang w:val="en-US"/>
        </w:rPr>
      </w:pPr>
    </w:p>
    <w:p w14:paraId="74EE3E55" w14:textId="77777777" w:rsidR="003C44AD" w:rsidRDefault="003C44AD" w:rsidP="003A78C9">
      <w:pPr>
        <w:rPr>
          <w:lang w:val="en-US"/>
        </w:rPr>
      </w:pPr>
    </w:p>
    <w:p w14:paraId="0056C092" w14:textId="4220872A" w:rsidR="007C4D10" w:rsidRDefault="007C4D10" w:rsidP="003A78C9">
      <w:pPr>
        <w:rPr>
          <w:lang w:val="en-US"/>
        </w:rPr>
      </w:pPr>
      <w:r>
        <w:rPr>
          <w:lang w:val="en-US"/>
        </w:rPr>
        <w:t xml:space="preserve">The figure shows </w:t>
      </w:r>
      <w:r w:rsidR="00153D66">
        <w:rPr>
          <w:lang w:val="en-US"/>
        </w:rPr>
        <w:t xml:space="preserve">“My Type” with the two properties as defined </w:t>
      </w:r>
      <w:r w:rsidR="00A920BE">
        <w:rPr>
          <w:lang w:val="en-US"/>
        </w:rPr>
        <w:t xml:space="preserve">in </w:t>
      </w:r>
      <w:r w:rsidR="0021254F">
        <w:rPr>
          <w:lang w:val="en-US"/>
        </w:rPr>
        <w:t>the</w:t>
      </w:r>
      <w:r w:rsidR="00A920BE">
        <w:rPr>
          <w:lang w:val="en-US"/>
        </w:rPr>
        <w:t xml:space="preserve"> example </w:t>
      </w:r>
      <w:r w:rsidR="00153D66">
        <w:rPr>
          <w:lang w:val="en-US"/>
        </w:rPr>
        <w:t xml:space="preserve">above. </w:t>
      </w:r>
      <w:r w:rsidR="00F719D0">
        <w:rPr>
          <w:lang w:val="en-US"/>
        </w:rPr>
        <w:t xml:space="preserve">But in </w:t>
      </w:r>
      <w:proofErr w:type="gramStart"/>
      <w:r w:rsidR="00F719D0">
        <w:rPr>
          <w:lang w:val="en-US"/>
        </w:rPr>
        <w:t>addition</w:t>
      </w:r>
      <w:proofErr w:type="gramEnd"/>
      <w:r w:rsidR="00F719D0">
        <w:rPr>
          <w:lang w:val="en-US"/>
        </w:rPr>
        <w:t xml:space="preserve"> the type has </w:t>
      </w:r>
      <w:r w:rsidR="0066137C">
        <w:rPr>
          <w:lang w:val="en-US"/>
        </w:rPr>
        <w:t xml:space="preserve">now 4 other properties, “P1”, “P2”, “P3” and “Pn”. </w:t>
      </w:r>
      <w:r w:rsidR="005555F7">
        <w:rPr>
          <w:lang w:val="en-US"/>
        </w:rPr>
        <w:t>Unlike the first two properties</w:t>
      </w:r>
      <w:r w:rsidR="00496559">
        <w:rPr>
          <w:lang w:val="en-US"/>
        </w:rPr>
        <w:t>, these 4 properties ha</w:t>
      </w:r>
      <w:r w:rsidR="0030759E">
        <w:rPr>
          <w:lang w:val="en-US"/>
        </w:rPr>
        <w:t>ve</w:t>
      </w:r>
      <w:r w:rsidR="00496559">
        <w:rPr>
          <w:lang w:val="en-US"/>
        </w:rPr>
        <w:t xml:space="preserve"> been specified to a greater detail. </w:t>
      </w:r>
    </w:p>
    <w:p w14:paraId="1C2A07FE" w14:textId="7AD39D93" w:rsidR="003A0173" w:rsidRDefault="003A0173" w:rsidP="003A0173">
      <w:pPr>
        <w:pStyle w:val="ListParagraph"/>
        <w:numPr>
          <w:ilvl w:val="0"/>
          <w:numId w:val="1"/>
        </w:numPr>
        <w:rPr>
          <w:lang w:val="en-US"/>
        </w:rPr>
      </w:pPr>
      <w:r w:rsidRPr="003A0173">
        <w:rPr>
          <w:lang w:val="en-US"/>
        </w:rPr>
        <w:t>“P1” is a date property.</w:t>
      </w:r>
    </w:p>
    <w:p w14:paraId="23511C25" w14:textId="48E39C76" w:rsidR="003A0173" w:rsidRDefault="003A0173" w:rsidP="003A0173">
      <w:pPr>
        <w:pStyle w:val="ListParagraph"/>
        <w:numPr>
          <w:ilvl w:val="0"/>
          <w:numId w:val="1"/>
        </w:numPr>
        <w:rPr>
          <w:lang w:val="en-US"/>
        </w:rPr>
      </w:pPr>
      <w:r>
        <w:rPr>
          <w:lang w:val="en-US"/>
        </w:rPr>
        <w:t xml:space="preserve">“P2” is a </w:t>
      </w:r>
      <w:r w:rsidR="009E1C82">
        <w:rPr>
          <w:lang w:val="en-US"/>
        </w:rPr>
        <w:t>number property with a pattern specified that limits the allowed values</w:t>
      </w:r>
    </w:p>
    <w:p w14:paraId="5EF62EEF" w14:textId="7442FD51" w:rsidR="000C4488" w:rsidRDefault="000C4488" w:rsidP="003A0173">
      <w:pPr>
        <w:pStyle w:val="ListParagraph"/>
        <w:numPr>
          <w:ilvl w:val="0"/>
          <w:numId w:val="1"/>
        </w:numPr>
        <w:rPr>
          <w:lang w:val="en-US"/>
        </w:rPr>
      </w:pPr>
      <w:r>
        <w:rPr>
          <w:lang w:val="en-US"/>
        </w:rPr>
        <w:t>“P3” has the same definition as “P2”</w:t>
      </w:r>
    </w:p>
    <w:p w14:paraId="4E605A5D" w14:textId="2255FED3" w:rsidR="00E4709D" w:rsidRDefault="000C4488" w:rsidP="003A0173">
      <w:pPr>
        <w:pStyle w:val="ListParagraph"/>
        <w:numPr>
          <w:ilvl w:val="0"/>
          <w:numId w:val="1"/>
        </w:numPr>
        <w:rPr>
          <w:lang w:val="en-US"/>
        </w:rPr>
      </w:pPr>
      <w:r>
        <w:rPr>
          <w:lang w:val="en-US"/>
        </w:rPr>
        <w:t xml:space="preserve">“Pn” </w:t>
      </w:r>
      <w:r w:rsidR="000D4CA1">
        <w:rPr>
          <w:lang w:val="en-US"/>
        </w:rPr>
        <w:t>is an Enum with 3 allowed values, “V1”, “V2”, “V3”</w:t>
      </w:r>
      <w:r w:rsidR="00E755B2">
        <w:rPr>
          <w:lang w:val="en-US"/>
        </w:rPr>
        <w:t xml:space="preserve">, where “V2” is the default value. </w:t>
      </w:r>
    </w:p>
    <w:p w14:paraId="153D7D78" w14:textId="77777777" w:rsidR="00CC0BD2" w:rsidRPr="00376010" w:rsidRDefault="00CC0BD2" w:rsidP="00376010">
      <w:pPr>
        <w:rPr>
          <w:lang w:val="en-US"/>
        </w:rPr>
      </w:pPr>
    </w:p>
    <w:p w14:paraId="27B37F6F" w14:textId="7631BA40" w:rsidR="00C50A11" w:rsidRDefault="00C50A11" w:rsidP="00893B0F">
      <w:pPr>
        <w:rPr>
          <w:lang w:val="en-US"/>
        </w:rPr>
      </w:pPr>
    </w:p>
    <w:p w14:paraId="133D19CB" w14:textId="4E47A44A" w:rsidR="00D61D44" w:rsidRDefault="009143FB" w:rsidP="00D61D44">
      <w:pPr>
        <w:rPr>
          <w:b/>
          <w:bCs/>
          <w:lang w:val="en-US"/>
        </w:rPr>
      </w:pPr>
      <w:r>
        <w:rPr>
          <w:b/>
          <w:bCs/>
          <w:lang w:val="en-US"/>
        </w:rPr>
        <w:t xml:space="preserve">Property </w:t>
      </w:r>
      <w:r w:rsidR="00F2562A">
        <w:rPr>
          <w:b/>
          <w:bCs/>
          <w:lang w:val="en-US"/>
        </w:rPr>
        <w:t xml:space="preserve">and type </w:t>
      </w:r>
      <w:r>
        <w:rPr>
          <w:b/>
          <w:bCs/>
          <w:lang w:val="en-US"/>
        </w:rPr>
        <w:t>m</w:t>
      </w:r>
      <w:r w:rsidR="00D61D44">
        <w:rPr>
          <w:b/>
          <w:bCs/>
          <w:lang w:val="en-US"/>
        </w:rPr>
        <w:t>ethods</w:t>
      </w:r>
    </w:p>
    <w:p w14:paraId="04BA2D9F" w14:textId="554D1C23" w:rsidR="007446BE" w:rsidRDefault="007446BE" w:rsidP="00893B0F">
      <w:pPr>
        <w:rPr>
          <w:lang w:val="en-US"/>
        </w:rPr>
      </w:pPr>
    </w:p>
    <w:p w14:paraId="2465EB87" w14:textId="56AAEACF" w:rsidR="000C69B3" w:rsidRDefault="00F2562A" w:rsidP="00893B0F">
      <w:pPr>
        <w:rPr>
          <w:lang w:val="en-US"/>
        </w:rPr>
      </w:pPr>
      <w:r>
        <w:rPr>
          <w:lang w:val="en-US"/>
        </w:rPr>
        <w:t xml:space="preserve">AKMM supports </w:t>
      </w:r>
      <w:r w:rsidR="000A1738">
        <w:rPr>
          <w:lang w:val="en-US"/>
        </w:rPr>
        <w:t>two kinds of methods – property and type methods.</w:t>
      </w:r>
      <w:r w:rsidR="000C69B3">
        <w:rPr>
          <w:lang w:val="en-US"/>
        </w:rPr>
        <w:t xml:space="preserve"> </w:t>
      </w:r>
      <w:r w:rsidR="00037E1F">
        <w:rPr>
          <w:lang w:val="en-US"/>
        </w:rPr>
        <w:t>This is illustrated in the figure below.</w:t>
      </w:r>
      <w:r w:rsidR="00087A76">
        <w:rPr>
          <w:lang w:val="en-US"/>
        </w:rPr>
        <w:t xml:space="preserve"> </w:t>
      </w:r>
    </w:p>
    <w:p w14:paraId="71C89BD3" w14:textId="77777777" w:rsidR="003C44AD" w:rsidRDefault="003C44AD" w:rsidP="00893B0F">
      <w:pPr>
        <w:rPr>
          <w:lang w:val="en-US"/>
        </w:rPr>
      </w:pPr>
    </w:p>
    <w:p w14:paraId="21918167" w14:textId="36A84E17" w:rsidR="007446BE" w:rsidRDefault="007446BE" w:rsidP="00893B0F">
      <w:pPr>
        <w:rPr>
          <w:lang w:val="en-US"/>
        </w:rPr>
      </w:pPr>
      <w:r>
        <w:rPr>
          <w:lang w:val="en-US"/>
        </w:rPr>
        <w:t xml:space="preserve">In the figure </w:t>
      </w:r>
      <w:r w:rsidR="00AD62C0">
        <w:rPr>
          <w:lang w:val="en-US"/>
        </w:rPr>
        <w:t>two methods have been defined:</w:t>
      </w:r>
    </w:p>
    <w:p w14:paraId="0FF02141" w14:textId="28EB1125" w:rsidR="00AD62C0" w:rsidRDefault="00474AAE" w:rsidP="00AD62C0">
      <w:pPr>
        <w:pStyle w:val="ListParagraph"/>
        <w:numPr>
          <w:ilvl w:val="0"/>
          <w:numId w:val="1"/>
        </w:numPr>
        <w:rPr>
          <w:lang w:val="en-US"/>
        </w:rPr>
      </w:pPr>
      <w:r>
        <w:rPr>
          <w:lang w:val="en-US"/>
        </w:rPr>
        <w:t>“</w:t>
      </w:r>
      <w:proofErr w:type="gramStart"/>
      <w:r w:rsidR="00AD62C0">
        <w:rPr>
          <w:lang w:val="en-US"/>
        </w:rPr>
        <w:t>calc</w:t>
      </w:r>
      <w:proofErr w:type="gramEnd"/>
      <w:r w:rsidR="00AD62C0">
        <w:rPr>
          <w:lang w:val="en-US"/>
        </w:rPr>
        <w:t xml:space="preserve"> A</w:t>
      </w:r>
      <w:r>
        <w:rPr>
          <w:lang w:val="en-US"/>
        </w:rPr>
        <w:t>”</w:t>
      </w:r>
      <w:r w:rsidR="00AD62C0">
        <w:rPr>
          <w:lang w:val="en-US"/>
        </w:rPr>
        <w:t xml:space="preserve"> </w:t>
      </w:r>
      <w:r w:rsidR="003D1DE8">
        <w:rPr>
          <w:lang w:val="en-US"/>
        </w:rPr>
        <w:t xml:space="preserve">is a property method that calculates the value of </w:t>
      </w:r>
      <w:r w:rsidR="00381D74">
        <w:rPr>
          <w:lang w:val="en-US"/>
        </w:rPr>
        <w:t xml:space="preserve">“Prop </w:t>
      </w:r>
      <w:r w:rsidR="003D1DE8">
        <w:rPr>
          <w:lang w:val="en-US"/>
        </w:rPr>
        <w:t>A</w:t>
      </w:r>
      <w:r w:rsidR="00381D74">
        <w:rPr>
          <w:lang w:val="en-US"/>
        </w:rPr>
        <w:t>”</w:t>
      </w:r>
      <w:r w:rsidR="003D1DE8">
        <w:rPr>
          <w:lang w:val="en-US"/>
        </w:rPr>
        <w:t xml:space="preserve"> based on </w:t>
      </w:r>
      <w:r w:rsidR="00381D74">
        <w:rPr>
          <w:lang w:val="en-US"/>
        </w:rPr>
        <w:t xml:space="preserve">a formula or expression that </w:t>
      </w:r>
      <w:r w:rsidR="00CE6A1B">
        <w:rPr>
          <w:lang w:val="en-US"/>
        </w:rPr>
        <w:t>typically</w:t>
      </w:r>
      <w:r>
        <w:rPr>
          <w:lang w:val="en-US"/>
        </w:rPr>
        <w:t xml:space="preserve"> contain</w:t>
      </w:r>
      <w:r w:rsidR="00087A76">
        <w:rPr>
          <w:lang w:val="en-US"/>
        </w:rPr>
        <w:t>s</w:t>
      </w:r>
      <w:r>
        <w:rPr>
          <w:lang w:val="en-US"/>
        </w:rPr>
        <w:t xml:space="preserve"> values of other properties in the </w:t>
      </w:r>
      <w:r w:rsidR="000B763E">
        <w:rPr>
          <w:lang w:val="en-US"/>
        </w:rPr>
        <w:t xml:space="preserve">same </w:t>
      </w:r>
      <w:r w:rsidR="00461427">
        <w:rPr>
          <w:lang w:val="en-US"/>
        </w:rPr>
        <w:t xml:space="preserve">object </w:t>
      </w:r>
      <w:r w:rsidR="000B763E">
        <w:rPr>
          <w:lang w:val="en-US"/>
        </w:rPr>
        <w:t xml:space="preserve">or </w:t>
      </w:r>
      <w:r w:rsidR="00461427">
        <w:rPr>
          <w:lang w:val="en-US"/>
        </w:rPr>
        <w:t xml:space="preserve">in </w:t>
      </w:r>
      <w:r w:rsidR="000C43E0">
        <w:rPr>
          <w:lang w:val="en-US"/>
        </w:rPr>
        <w:t xml:space="preserve">related </w:t>
      </w:r>
      <w:r>
        <w:rPr>
          <w:lang w:val="en-US"/>
        </w:rPr>
        <w:t>object</w:t>
      </w:r>
      <w:r w:rsidR="000C43E0">
        <w:rPr>
          <w:lang w:val="en-US"/>
        </w:rPr>
        <w:t>s</w:t>
      </w:r>
      <w:r w:rsidR="0028521E">
        <w:rPr>
          <w:lang w:val="en-US"/>
        </w:rPr>
        <w:t>, or a combination</w:t>
      </w:r>
      <w:r w:rsidR="00D07423">
        <w:rPr>
          <w:lang w:val="en-US"/>
        </w:rPr>
        <w:t xml:space="preserve"> of the two</w:t>
      </w:r>
    </w:p>
    <w:p w14:paraId="518A8312" w14:textId="2E6AD14D" w:rsidR="00474AAE" w:rsidRPr="00AD62C0" w:rsidRDefault="00474AAE" w:rsidP="00AD62C0">
      <w:pPr>
        <w:pStyle w:val="ListParagraph"/>
        <w:numPr>
          <w:ilvl w:val="0"/>
          <w:numId w:val="1"/>
        </w:numPr>
        <w:rPr>
          <w:lang w:val="en-US"/>
        </w:rPr>
      </w:pPr>
      <w:r>
        <w:rPr>
          <w:lang w:val="en-US"/>
        </w:rPr>
        <w:t xml:space="preserve">“Mtd” is a </w:t>
      </w:r>
      <w:proofErr w:type="gramStart"/>
      <w:r w:rsidR="00190664">
        <w:rPr>
          <w:lang w:val="en-US"/>
        </w:rPr>
        <w:t>type</w:t>
      </w:r>
      <w:proofErr w:type="gramEnd"/>
      <w:r w:rsidR="00190664">
        <w:rPr>
          <w:lang w:val="en-US"/>
        </w:rPr>
        <w:t xml:space="preserve"> method, i.e. a method that is </w:t>
      </w:r>
      <w:r w:rsidR="00BB342C">
        <w:rPr>
          <w:lang w:val="en-US"/>
        </w:rPr>
        <w:t>meant</w:t>
      </w:r>
      <w:r w:rsidR="00C048CB">
        <w:rPr>
          <w:lang w:val="en-US"/>
        </w:rPr>
        <w:t xml:space="preserve"> to be </w:t>
      </w:r>
      <w:r w:rsidR="00190664">
        <w:rPr>
          <w:lang w:val="en-US"/>
        </w:rPr>
        <w:t xml:space="preserve">executed on </w:t>
      </w:r>
      <w:r w:rsidR="00332B3F">
        <w:rPr>
          <w:lang w:val="en-US"/>
        </w:rPr>
        <w:t xml:space="preserve">an instance of the actual type. </w:t>
      </w:r>
      <w:r>
        <w:rPr>
          <w:lang w:val="en-US"/>
        </w:rPr>
        <w:t xml:space="preserve"> </w:t>
      </w:r>
      <w:r w:rsidR="00141CAD">
        <w:rPr>
          <w:lang w:val="en-US"/>
        </w:rPr>
        <w:t xml:space="preserve">One example of such a method is </w:t>
      </w:r>
      <w:r w:rsidR="002167F6">
        <w:rPr>
          <w:lang w:val="en-US"/>
        </w:rPr>
        <w:t xml:space="preserve">a method that traverses a </w:t>
      </w:r>
      <w:r w:rsidR="00B164E7">
        <w:rPr>
          <w:lang w:val="en-US"/>
        </w:rPr>
        <w:t xml:space="preserve">hierarchy and executes </w:t>
      </w:r>
      <w:r w:rsidR="00FA7710">
        <w:rPr>
          <w:lang w:val="en-US"/>
        </w:rPr>
        <w:t>an a</w:t>
      </w:r>
      <w:r w:rsidR="00114FDF">
        <w:rPr>
          <w:lang w:val="en-US"/>
        </w:rPr>
        <w:t>ction</w:t>
      </w:r>
      <w:r w:rsidR="00B164E7">
        <w:rPr>
          <w:lang w:val="en-US"/>
        </w:rPr>
        <w:t xml:space="preserve"> on each node in the hierarchy</w:t>
      </w:r>
    </w:p>
    <w:p w14:paraId="5E255CD2" w14:textId="19FFF952" w:rsidR="003073C3" w:rsidRDefault="006215B0" w:rsidP="00893B0F">
      <w:pPr>
        <w:rPr>
          <w:lang w:val="en-US"/>
        </w:rPr>
      </w:pPr>
      <w:r>
        <w:rPr>
          <w:noProof/>
          <w:lang w:val="en-US"/>
        </w:rPr>
        <w:drawing>
          <wp:inline distT="0" distB="0" distL="0" distR="0" wp14:anchorId="3C000138" wp14:editId="61541A4D">
            <wp:extent cx="5756910" cy="3397250"/>
            <wp:effectExtent l="0" t="0" r="0" b="635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3397250"/>
                    </a:xfrm>
                    <a:prstGeom prst="rect">
                      <a:avLst/>
                    </a:prstGeom>
                  </pic:spPr>
                </pic:pic>
              </a:graphicData>
            </a:graphic>
          </wp:inline>
        </w:drawing>
      </w:r>
    </w:p>
    <w:p w14:paraId="0C0C7FE8" w14:textId="77777777" w:rsidR="000511C0" w:rsidRDefault="000511C0" w:rsidP="00893B0F">
      <w:pPr>
        <w:rPr>
          <w:lang w:val="en-US"/>
        </w:rPr>
      </w:pPr>
    </w:p>
    <w:p w14:paraId="4104FECA" w14:textId="2E23D7C1" w:rsidR="00165F24" w:rsidRDefault="00E716BD" w:rsidP="00893B0F">
      <w:pPr>
        <w:rPr>
          <w:lang w:val="en-US"/>
        </w:rPr>
      </w:pPr>
      <w:r>
        <w:rPr>
          <w:lang w:val="en-US"/>
        </w:rPr>
        <w:t xml:space="preserve">Methods are </w:t>
      </w:r>
      <w:r w:rsidR="00E21660">
        <w:rPr>
          <w:lang w:val="en-US"/>
        </w:rPr>
        <w:t>of a type – a method</w:t>
      </w:r>
      <w:r w:rsidR="00E86F0C">
        <w:rPr>
          <w:lang w:val="en-US"/>
        </w:rPr>
        <w:t xml:space="preserve"> </w:t>
      </w:r>
      <w:r w:rsidR="00E21660">
        <w:rPr>
          <w:lang w:val="en-US"/>
        </w:rPr>
        <w:t>type. Currently there are three method</w:t>
      </w:r>
      <w:r w:rsidR="00E86F0C">
        <w:rPr>
          <w:lang w:val="en-US"/>
        </w:rPr>
        <w:t xml:space="preserve"> types defined:</w:t>
      </w:r>
    </w:p>
    <w:p w14:paraId="3018E2FA" w14:textId="45C85ED2" w:rsidR="00E86F0C" w:rsidRDefault="00E86F0C" w:rsidP="00893B0F">
      <w:pPr>
        <w:rPr>
          <w:lang w:val="en-US"/>
        </w:rPr>
      </w:pPr>
    </w:p>
    <w:p w14:paraId="32EA7B80" w14:textId="6827BB2D" w:rsidR="00E86F0C" w:rsidRDefault="00E86F0C" w:rsidP="00E86F0C">
      <w:pPr>
        <w:pStyle w:val="ListParagraph"/>
        <w:numPr>
          <w:ilvl w:val="0"/>
          <w:numId w:val="1"/>
        </w:numPr>
        <w:rPr>
          <w:lang w:val="en-US"/>
        </w:rPr>
      </w:pPr>
      <w:r>
        <w:rPr>
          <w:lang w:val="en-US"/>
        </w:rPr>
        <w:t>calculateValue</w:t>
      </w:r>
    </w:p>
    <w:p w14:paraId="5744A588" w14:textId="13F01F02" w:rsidR="00E86F0C" w:rsidRDefault="00E86F0C" w:rsidP="00E86F0C">
      <w:pPr>
        <w:pStyle w:val="ListParagraph"/>
        <w:numPr>
          <w:ilvl w:val="0"/>
          <w:numId w:val="1"/>
        </w:numPr>
        <w:rPr>
          <w:lang w:val="en-US"/>
        </w:rPr>
      </w:pPr>
      <w:r>
        <w:rPr>
          <w:lang w:val="en-US"/>
        </w:rPr>
        <w:t>aggregateValue</w:t>
      </w:r>
    </w:p>
    <w:p w14:paraId="7DE25C26" w14:textId="46C96C75" w:rsidR="00E86F0C" w:rsidRDefault="00E86F0C" w:rsidP="00E86F0C">
      <w:pPr>
        <w:pStyle w:val="ListParagraph"/>
        <w:numPr>
          <w:ilvl w:val="0"/>
          <w:numId w:val="1"/>
        </w:numPr>
        <w:rPr>
          <w:lang w:val="en-US"/>
        </w:rPr>
      </w:pPr>
      <w:r>
        <w:rPr>
          <w:lang w:val="en-US"/>
        </w:rPr>
        <w:t>traverse</w:t>
      </w:r>
    </w:p>
    <w:p w14:paraId="385290EE" w14:textId="20C1A345" w:rsidR="00E86F0C" w:rsidRDefault="00E86F0C" w:rsidP="00E86F0C">
      <w:pPr>
        <w:rPr>
          <w:lang w:val="en-US"/>
        </w:rPr>
      </w:pPr>
    </w:p>
    <w:p w14:paraId="3FA14943" w14:textId="6D3F0877" w:rsidR="00E86F0C" w:rsidRPr="00E86F0C" w:rsidRDefault="00CC1DF0" w:rsidP="00E86F0C">
      <w:pPr>
        <w:rPr>
          <w:lang w:val="en-US"/>
        </w:rPr>
      </w:pPr>
      <w:r>
        <w:rPr>
          <w:lang w:val="en-US"/>
        </w:rPr>
        <w:t xml:space="preserve">The first two are </w:t>
      </w:r>
      <w:r w:rsidR="00966C44">
        <w:rPr>
          <w:lang w:val="en-US"/>
        </w:rPr>
        <w:t xml:space="preserve">valid for property methods, while the last is valid for type methods. </w:t>
      </w:r>
      <w:r w:rsidR="00E033CD">
        <w:rPr>
          <w:lang w:val="en-US"/>
        </w:rPr>
        <w:t xml:space="preserve">Documentation </w:t>
      </w:r>
      <w:r w:rsidR="00315B09">
        <w:rPr>
          <w:lang w:val="en-US"/>
        </w:rPr>
        <w:t xml:space="preserve">of these </w:t>
      </w:r>
      <w:r w:rsidR="00C53420">
        <w:rPr>
          <w:lang w:val="en-US"/>
        </w:rPr>
        <w:t xml:space="preserve">method types </w:t>
      </w:r>
      <w:r w:rsidR="00E033CD">
        <w:rPr>
          <w:lang w:val="en-US"/>
        </w:rPr>
        <w:t xml:space="preserve">and examples of use </w:t>
      </w:r>
      <w:r w:rsidR="00315B09">
        <w:rPr>
          <w:lang w:val="en-US"/>
        </w:rPr>
        <w:t xml:space="preserve">are found in a </w:t>
      </w:r>
      <w:r w:rsidR="0021254F">
        <w:rPr>
          <w:lang w:val="en-US"/>
        </w:rPr>
        <w:t xml:space="preserve">section </w:t>
      </w:r>
      <w:r w:rsidR="00315B09">
        <w:rPr>
          <w:lang w:val="en-US"/>
        </w:rPr>
        <w:t xml:space="preserve">later in this document. </w:t>
      </w:r>
    </w:p>
    <w:p w14:paraId="2B34DA1B" w14:textId="16FBC9A7" w:rsidR="0077496D" w:rsidRDefault="0077496D">
      <w:pPr>
        <w:rPr>
          <w:b/>
          <w:bCs/>
          <w:lang w:val="en-US"/>
        </w:rPr>
      </w:pPr>
    </w:p>
    <w:p w14:paraId="681F7100" w14:textId="441A7314" w:rsidR="0085278D" w:rsidRPr="00BD7896" w:rsidRDefault="0009783F" w:rsidP="00165F24">
      <w:pPr>
        <w:rPr>
          <w:rFonts w:cs="Times New Roman (CS-brødtekst)"/>
          <w:b/>
          <w:bCs/>
          <w:sz w:val="28"/>
          <w:lang w:val="en-US"/>
        </w:rPr>
      </w:pPr>
      <w:r>
        <w:rPr>
          <w:rFonts w:cs="Times New Roman (CS-brødtekst)"/>
          <w:b/>
          <w:bCs/>
          <w:sz w:val="28"/>
          <w:lang w:val="en-US"/>
        </w:rPr>
        <w:br w:type="page"/>
      </w:r>
      <w:r w:rsidR="00BD7896" w:rsidRPr="00BD7896">
        <w:rPr>
          <w:rFonts w:cs="Times New Roman (CS-brødtekst)"/>
          <w:b/>
          <w:bCs/>
          <w:sz w:val="28"/>
          <w:lang w:val="en-US"/>
        </w:rPr>
        <w:t>Visualization of objects and relationships</w:t>
      </w:r>
    </w:p>
    <w:p w14:paraId="227D1A7B" w14:textId="77777777" w:rsidR="0085278D" w:rsidRDefault="0085278D" w:rsidP="00165F24">
      <w:pPr>
        <w:rPr>
          <w:b/>
          <w:bCs/>
          <w:lang w:val="en-US"/>
        </w:rPr>
      </w:pPr>
    </w:p>
    <w:p w14:paraId="4586262F" w14:textId="193F0A5C" w:rsidR="00165F24" w:rsidRDefault="00FD794F" w:rsidP="00165F24">
      <w:pPr>
        <w:rPr>
          <w:b/>
          <w:bCs/>
          <w:lang w:val="en-US"/>
        </w:rPr>
      </w:pPr>
      <w:r>
        <w:rPr>
          <w:b/>
          <w:bCs/>
          <w:lang w:val="en-US"/>
        </w:rPr>
        <w:t>About</w:t>
      </w:r>
      <w:r w:rsidR="00165F24">
        <w:rPr>
          <w:b/>
          <w:bCs/>
          <w:lang w:val="en-US"/>
        </w:rPr>
        <w:t xml:space="preserve"> Object typeviews</w:t>
      </w:r>
    </w:p>
    <w:p w14:paraId="1E5532AF" w14:textId="6C83FA72" w:rsidR="00165F24" w:rsidRDefault="00165F24" w:rsidP="00893B0F">
      <w:pPr>
        <w:rPr>
          <w:lang w:val="en-US"/>
        </w:rPr>
      </w:pPr>
    </w:p>
    <w:p w14:paraId="1E2BE752" w14:textId="44B02180" w:rsidR="00947777" w:rsidRDefault="00947777" w:rsidP="00893B0F">
      <w:pPr>
        <w:rPr>
          <w:lang w:val="en-US"/>
        </w:rPr>
      </w:pPr>
      <w:r>
        <w:rPr>
          <w:lang w:val="en-US"/>
        </w:rPr>
        <w:t xml:space="preserve">It is the </w:t>
      </w:r>
      <w:r w:rsidR="00206BF9">
        <w:rPr>
          <w:lang w:val="en-US"/>
        </w:rPr>
        <w:t xml:space="preserve">object typeview that specifies what an instance of a given type will look like when it is first created in a model. </w:t>
      </w:r>
    </w:p>
    <w:p w14:paraId="340211A1" w14:textId="4E6B1711" w:rsidR="008B7138" w:rsidRDefault="008B7138" w:rsidP="00893B0F">
      <w:pPr>
        <w:rPr>
          <w:lang w:val="en-US"/>
        </w:rPr>
      </w:pPr>
    </w:p>
    <w:p w14:paraId="7D60CF3F" w14:textId="4EF55E3D" w:rsidR="008B7138" w:rsidRDefault="008B7138" w:rsidP="00893B0F">
      <w:pPr>
        <w:rPr>
          <w:lang w:val="en-US"/>
        </w:rPr>
      </w:pPr>
      <w:r>
        <w:rPr>
          <w:lang w:val="en-US"/>
        </w:rPr>
        <w:t xml:space="preserve">The figure below shows </w:t>
      </w:r>
      <w:r w:rsidR="00747C01">
        <w:rPr>
          <w:lang w:val="en-US"/>
        </w:rPr>
        <w:t>the dialog used to specify a given object typeview.</w:t>
      </w:r>
    </w:p>
    <w:p w14:paraId="362D3B74" w14:textId="004E9D32" w:rsidR="00747C01" w:rsidRDefault="00747C01" w:rsidP="00893B0F">
      <w:pPr>
        <w:rPr>
          <w:lang w:val="en-US"/>
        </w:rPr>
      </w:pPr>
    </w:p>
    <w:p w14:paraId="62F148A6" w14:textId="64C1EC32" w:rsidR="00747C01" w:rsidRDefault="00CE2D49" w:rsidP="00CB78C1">
      <w:pPr>
        <w:ind w:left="720" w:firstLine="720"/>
        <w:rPr>
          <w:lang w:val="en-US"/>
        </w:rPr>
      </w:pPr>
      <w:r>
        <w:rPr>
          <w:noProof/>
          <w:lang w:val="en-US"/>
        </w:rPr>
        <w:drawing>
          <wp:inline distT="0" distB="0" distL="0" distR="0" wp14:anchorId="5FE07873" wp14:editId="6492874C">
            <wp:extent cx="2885440" cy="2682953"/>
            <wp:effectExtent l="0" t="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pic:cNvPicPr/>
                  </pic:nvPicPr>
                  <pic:blipFill>
                    <a:blip r:embed="rId18">
                      <a:extLst>
                        <a:ext uri="{28A0092B-C50C-407E-A947-70E740481C1C}">
                          <a14:useLocalDpi xmlns:a14="http://schemas.microsoft.com/office/drawing/2010/main" val="0"/>
                        </a:ext>
                      </a:extLst>
                    </a:blip>
                    <a:stretch>
                      <a:fillRect/>
                    </a:stretch>
                  </pic:blipFill>
                  <pic:spPr>
                    <a:xfrm>
                      <a:off x="0" y="0"/>
                      <a:ext cx="2907915" cy="2703851"/>
                    </a:xfrm>
                    <a:prstGeom prst="rect">
                      <a:avLst/>
                    </a:prstGeom>
                  </pic:spPr>
                </pic:pic>
              </a:graphicData>
            </a:graphic>
          </wp:inline>
        </w:drawing>
      </w:r>
    </w:p>
    <w:p w14:paraId="0B0CFC59" w14:textId="77777777" w:rsidR="008B771E" w:rsidRDefault="008B771E" w:rsidP="008B771E">
      <w:pPr>
        <w:rPr>
          <w:lang w:val="en-US"/>
        </w:rPr>
      </w:pPr>
    </w:p>
    <w:p w14:paraId="5838C810" w14:textId="77777777" w:rsidR="00006FA4" w:rsidRDefault="00006FA4" w:rsidP="008B771E">
      <w:pPr>
        <w:jc w:val="both"/>
        <w:rPr>
          <w:lang w:val="en-US"/>
        </w:rPr>
      </w:pPr>
    </w:p>
    <w:p w14:paraId="06765B29" w14:textId="32934ABB" w:rsidR="00E17C3B" w:rsidRDefault="00004557" w:rsidP="008D5154">
      <w:pPr>
        <w:jc w:val="both"/>
        <w:rPr>
          <w:lang w:val="en-US"/>
        </w:rPr>
      </w:pPr>
      <w:r>
        <w:rPr>
          <w:lang w:val="en-US"/>
        </w:rPr>
        <w:t xml:space="preserve">The fields </w:t>
      </w:r>
      <w:r w:rsidRPr="007957CA">
        <w:rPr>
          <w:i/>
          <w:iCs/>
          <w:lang w:val="en-US"/>
        </w:rPr>
        <w:t>fillcolor</w:t>
      </w:r>
      <w:r>
        <w:rPr>
          <w:lang w:val="en-US"/>
        </w:rPr>
        <w:t xml:space="preserve">, </w:t>
      </w:r>
      <w:r w:rsidRPr="007957CA">
        <w:rPr>
          <w:i/>
          <w:iCs/>
          <w:lang w:val="en-US"/>
        </w:rPr>
        <w:t>strokecolor</w:t>
      </w:r>
      <w:r>
        <w:rPr>
          <w:lang w:val="en-US"/>
        </w:rPr>
        <w:t xml:space="preserve"> a</w:t>
      </w:r>
      <w:r w:rsidR="00633EAC">
        <w:rPr>
          <w:lang w:val="en-US"/>
        </w:rPr>
        <w:t>n</w:t>
      </w:r>
      <w:r>
        <w:rPr>
          <w:lang w:val="en-US"/>
        </w:rPr>
        <w:t xml:space="preserve">d </w:t>
      </w:r>
      <w:r w:rsidRPr="007957CA">
        <w:rPr>
          <w:i/>
          <w:iCs/>
          <w:lang w:val="en-US"/>
        </w:rPr>
        <w:t>strokewidth</w:t>
      </w:r>
      <w:r w:rsidR="00633EAC">
        <w:rPr>
          <w:lang w:val="en-US"/>
        </w:rPr>
        <w:t xml:space="preserve"> has to </w:t>
      </w:r>
      <w:r w:rsidR="00354F50">
        <w:rPr>
          <w:lang w:val="en-US"/>
        </w:rPr>
        <w:t xml:space="preserve">do </w:t>
      </w:r>
      <w:r w:rsidR="00633EAC">
        <w:rPr>
          <w:lang w:val="en-US"/>
        </w:rPr>
        <w:t xml:space="preserve">with the </w:t>
      </w:r>
      <w:r w:rsidR="003F631C" w:rsidRPr="002A4CD0">
        <w:rPr>
          <w:i/>
          <w:iCs/>
          <w:lang w:val="en-US"/>
        </w:rPr>
        <w:t>shape</w:t>
      </w:r>
      <w:r w:rsidR="003F631C">
        <w:rPr>
          <w:lang w:val="en-US"/>
        </w:rPr>
        <w:t xml:space="preserve"> that surrounds the object. </w:t>
      </w:r>
      <w:r w:rsidR="00006FA4">
        <w:rPr>
          <w:lang w:val="en-US"/>
        </w:rPr>
        <w:t xml:space="preserve">In the examples </w:t>
      </w:r>
      <w:r w:rsidR="00DD6AF6">
        <w:rPr>
          <w:lang w:val="en-US"/>
        </w:rPr>
        <w:t>in this document</w:t>
      </w:r>
      <w:r w:rsidR="008C6061">
        <w:rPr>
          <w:lang w:val="en-US"/>
        </w:rPr>
        <w:t xml:space="preserve"> </w:t>
      </w:r>
      <w:r w:rsidR="002A4CD0">
        <w:rPr>
          <w:lang w:val="en-US"/>
        </w:rPr>
        <w:t>the</w:t>
      </w:r>
      <w:r w:rsidR="00203A02">
        <w:rPr>
          <w:lang w:val="en-US"/>
        </w:rPr>
        <w:t xml:space="preserve"> </w:t>
      </w:r>
      <w:r w:rsidR="00203A02" w:rsidRPr="00357288">
        <w:rPr>
          <w:i/>
          <w:iCs/>
          <w:lang w:val="en-US"/>
        </w:rPr>
        <w:t>shape</w:t>
      </w:r>
      <w:r w:rsidR="008C6061">
        <w:rPr>
          <w:lang w:val="en-US"/>
        </w:rPr>
        <w:t xml:space="preserve"> is a rectangle. </w:t>
      </w:r>
      <w:r w:rsidR="00241FE9">
        <w:rPr>
          <w:lang w:val="en-US"/>
        </w:rPr>
        <w:t xml:space="preserve">But </w:t>
      </w:r>
      <w:r w:rsidR="00A07EDD">
        <w:rPr>
          <w:lang w:val="en-US"/>
        </w:rPr>
        <w:t>in principle it can be any</w:t>
      </w:r>
      <w:r w:rsidR="00241FE9">
        <w:rPr>
          <w:lang w:val="en-US"/>
        </w:rPr>
        <w:t xml:space="preserve"> shape. </w:t>
      </w:r>
    </w:p>
    <w:p w14:paraId="7752163D" w14:textId="293E0FD4" w:rsidR="00241FE9" w:rsidRDefault="00E17C3B" w:rsidP="008D5154">
      <w:pPr>
        <w:jc w:val="both"/>
        <w:rPr>
          <w:lang w:val="en-US"/>
        </w:rPr>
      </w:pPr>
      <w:r>
        <w:rPr>
          <w:lang w:val="en-US"/>
        </w:rPr>
        <w:t>The shape</w:t>
      </w:r>
      <w:r w:rsidR="00C17D4A">
        <w:rPr>
          <w:lang w:val="en-US"/>
        </w:rPr>
        <w:t xml:space="preserve"> is defined by the node template</w:t>
      </w:r>
      <w:r w:rsidR="008D5154">
        <w:rPr>
          <w:lang w:val="en-US"/>
        </w:rPr>
        <w:t xml:space="preserve">, </w:t>
      </w:r>
      <w:proofErr w:type="gramStart"/>
      <w:r w:rsidR="008D5154">
        <w:rPr>
          <w:lang w:val="en-US"/>
        </w:rPr>
        <w:t>i.e.</w:t>
      </w:r>
      <w:proofErr w:type="gramEnd"/>
      <w:r w:rsidR="008D5154">
        <w:rPr>
          <w:lang w:val="en-US"/>
        </w:rPr>
        <w:t xml:space="preserve"> </w:t>
      </w:r>
      <w:r w:rsidR="00B01F1C">
        <w:rPr>
          <w:lang w:val="en-US"/>
        </w:rPr>
        <w:t xml:space="preserve">the </w:t>
      </w:r>
      <w:r w:rsidR="00B01F1C" w:rsidRPr="00B01F1C">
        <w:rPr>
          <w:i/>
          <w:iCs/>
          <w:lang w:val="en-US"/>
        </w:rPr>
        <w:t>template</w:t>
      </w:r>
      <w:r w:rsidR="00B01F1C">
        <w:rPr>
          <w:lang w:val="en-US"/>
        </w:rPr>
        <w:t xml:space="preserve"> field in the dialog. </w:t>
      </w:r>
    </w:p>
    <w:p w14:paraId="4CF1F887" w14:textId="79D83BF0" w:rsidR="00D17361" w:rsidRDefault="00D17361" w:rsidP="008D5154">
      <w:pPr>
        <w:jc w:val="both"/>
        <w:rPr>
          <w:lang w:val="en-US"/>
        </w:rPr>
      </w:pPr>
    </w:p>
    <w:p w14:paraId="6371FE73" w14:textId="25A06E18" w:rsidR="008A53EF" w:rsidRDefault="00D17361" w:rsidP="008D5154">
      <w:pPr>
        <w:jc w:val="both"/>
        <w:rPr>
          <w:lang w:val="en-US"/>
        </w:rPr>
      </w:pPr>
      <w:r>
        <w:rPr>
          <w:lang w:val="en-US"/>
        </w:rPr>
        <w:t xml:space="preserve">At the time this is written, </w:t>
      </w:r>
      <w:r w:rsidR="007B5747">
        <w:rPr>
          <w:lang w:val="en-US"/>
        </w:rPr>
        <w:t>3</w:t>
      </w:r>
      <w:r w:rsidR="004A5F4C">
        <w:rPr>
          <w:lang w:val="en-US"/>
        </w:rPr>
        <w:t xml:space="preserve"> templates are supported</w:t>
      </w:r>
      <w:r w:rsidR="00454154">
        <w:rPr>
          <w:lang w:val="en-US"/>
        </w:rPr>
        <w:t>,</w:t>
      </w:r>
      <w:r w:rsidR="008A53EF">
        <w:rPr>
          <w:lang w:val="en-US"/>
        </w:rPr>
        <w:t xml:space="preserve"> </w:t>
      </w:r>
      <w:r w:rsidR="0076445A">
        <w:rPr>
          <w:lang w:val="en-US"/>
        </w:rPr>
        <w:t>which</w:t>
      </w:r>
      <w:r w:rsidR="008A53EF">
        <w:rPr>
          <w:lang w:val="en-US"/>
        </w:rPr>
        <w:t xml:space="preserve"> are:</w:t>
      </w:r>
    </w:p>
    <w:p w14:paraId="2B9E096B" w14:textId="05662601" w:rsidR="008A53EF" w:rsidRDefault="008A53EF" w:rsidP="008A53EF">
      <w:pPr>
        <w:pStyle w:val="ListParagraph"/>
        <w:numPr>
          <w:ilvl w:val="0"/>
          <w:numId w:val="1"/>
        </w:numPr>
        <w:jc w:val="both"/>
        <w:rPr>
          <w:lang w:val="en-US"/>
        </w:rPr>
      </w:pPr>
      <w:r>
        <w:rPr>
          <w:lang w:val="en-US"/>
        </w:rPr>
        <w:t>textOnly</w:t>
      </w:r>
    </w:p>
    <w:p w14:paraId="3ACCA67E" w14:textId="3307D8AE" w:rsidR="00811926" w:rsidRDefault="00811926" w:rsidP="008A53EF">
      <w:pPr>
        <w:pStyle w:val="ListParagraph"/>
        <w:numPr>
          <w:ilvl w:val="0"/>
          <w:numId w:val="1"/>
        </w:numPr>
        <w:jc w:val="both"/>
        <w:rPr>
          <w:lang w:val="en-US"/>
        </w:rPr>
      </w:pPr>
      <w:r>
        <w:rPr>
          <w:lang w:val="en-US"/>
        </w:rPr>
        <w:t>textAndIcon</w:t>
      </w:r>
    </w:p>
    <w:p w14:paraId="4F1048A7" w14:textId="31814DED" w:rsidR="00811926" w:rsidRDefault="002D555F" w:rsidP="008A53EF">
      <w:pPr>
        <w:pStyle w:val="ListParagraph"/>
        <w:numPr>
          <w:ilvl w:val="0"/>
          <w:numId w:val="1"/>
        </w:numPr>
        <w:jc w:val="both"/>
        <w:rPr>
          <w:lang w:val="en-US"/>
        </w:rPr>
      </w:pPr>
      <w:r>
        <w:rPr>
          <w:lang w:val="en-US"/>
        </w:rPr>
        <w:t>textAndGeo</w:t>
      </w:r>
    </w:p>
    <w:p w14:paraId="6E656416" w14:textId="37474A2B" w:rsidR="00541CD4" w:rsidRDefault="00541CD4" w:rsidP="00541CD4">
      <w:pPr>
        <w:jc w:val="both"/>
        <w:rPr>
          <w:lang w:val="en-US"/>
        </w:rPr>
      </w:pPr>
    </w:p>
    <w:p w14:paraId="36109F61" w14:textId="3428D8C7" w:rsidR="001E5DDB" w:rsidRDefault="0076445A" w:rsidP="00541CD4">
      <w:pPr>
        <w:jc w:val="both"/>
        <w:rPr>
          <w:lang w:val="en-US"/>
        </w:rPr>
      </w:pPr>
      <w:r>
        <w:rPr>
          <w:lang w:val="en-US"/>
        </w:rPr>
        <w:t xml:space="preserve">The </w:t>
      </w:r>
      <w:r w:rsidR="007B5747">
        <w:rPr>
          <w:lang w:val="en-US"/>
        </w:rPr>
        <w:t>templates are</w:t>
      </w:r>
      <w:r>
        <w:rPr>
          <w:lang w:val="en-US"/>
        </w:rPr>
        <w:t xml:space="preserve"> illustrated in </w:t>
      </w:r>
      <w:r w:rsidR="001E5DDB">
        <w:rPr>
          <w:lang w:val="en-US"/>
        </w:rPr>
        <w:t>the following figure:</w:t>
      </w:r>
    </w:p>
    <w:tbl>
      <w:tblPr>
        <w:tblStyle w:val="TableGrid"/>
        <w:tblpPr w:leftFromText="141" w:rightFromText="141" w:vertAnchor="text" w:horzAnchor="page" w:tblpX="4049" w:tblpY="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tblGrid>
      <w:tr w:rsidR="009314A9" w14:paraId="6EE83BDB" w14:textId="77777777" w:rsidTr="009314A9">
        <w:tc>
          <w:tcPr>
            <w:tcW w:w="2689" w:type="dxa"/>
          </w:tcPr>
          <w:p w14:paraId="0AB41401" w14:textId="77777777" w:rsidR="009314A9" w:rsidRDefault="009314A9" w:rsidP="009314A9">
            <w:pPr>
              <w:jc w:val="both"/>
              <w:rPr>
                <w:lang w:val="en-US"/>
              </w:rPr>
            </w:pPr>
          </w:p>
          <w:p w14:paraId="397024E2" w14:textId="77777777" w:rsidR="009314A9" w:rsidRDefault="009314A9" w:rsidP="009314A9">
            <w:pPr>
              <w:jc w:val="both"/>
              <w:rPr>
                <w:lang w:val="en-US"/>
              </w:rPr>
            </w:pPr>
            <w:r>
              <w:rPr>
                <w:lang w:val="en-US"/>
              </w:rPr>
              <w:t>textOnly</w:t>
            </w:r>
          </w:p>
          <w:p w14:paraId="1E43C6A0" w14:textId="77777777" w:rsidR="009314A9" w:rsidRDefault="009314A9" w:rsidP="009314A9">
            <w:pPr>
              <w:jc w:val="both"/>
              <w:rPr>
                <w:lang w:val="en-US"/>
              </w:rPr>
            </w:pPr>
          </w:p>
          <w:p w14:paraId="29279768" w14:textId="77777777" w:rsidR="009314A9" w:rsidRDefault="009314A9" w:rsidP="009314A9">
            <w:pPr>
              <w:jc w:val="both"/>
              <w:rPr>
                <w:lang w:val="en-US"/>
              </w:rPr>
            </w:pPr>
          </w:p>
        </w:tc>
      </w:tr>
      <w:tr w:rsidR="009314A9" w14:paraId="04E2A1D7" w14:textId="77777777" w:rsidTr="009314A9">
        <w:tc>
          <w:tcPr>
            <w:tcW w:w="2689" w:type="dxa"/>
          </w:tcPr>
          <w:p w14:paraId="5E4D40E9" w14:textId="77777777" w:rsidR="009314A9" w:rsidRDefault="009314A9" w:rsidP="009314A9">
            <w:pPr>
              <w:jc w:val="both"/>
              <w:rPr>
                <w:lang w:val="en-US"/>
              </w:rPr>
            </w:pPr>
          </w:p>
          <w:p w14:paraId="54C00A54" w14:textId="77777777" w:rsidR="009314A9" w:rsidRDefault="009314A9" w:rsidP="009314A9">
            <w:pPr>
              <w:jc w:val="both"/>
              <w:rPr>
                <w:lang w:val="en-US"/>
              </w:rPr>
            </w:pPr>
            <w:r>
              <w:rPr>
                <w:lang w:val="en-US"/>
              </w:rPr>
              <w:t>textAndIcon</w:t>
            </w:r>
          </w:p>
          <w:p w14:paraId="665910A1" w14:textId="77777777" w:rsidR="009314A9" w:rsidRDefault="009314A9" w:rsidP="009314A9">
            <w:pPr>
              <w:jc w:val="both"/>
              <w:rPr>
                <w:lang w:val="en-US"/>
              </w:rPr>
            </w:pPr>
          </w:p>
          <w:p w14:paraId="01DFE1B6" w14:textId="77777777" w:rsidR="009314A9" w:rsidRDefault="009314A9" w:rsidP="009314A9">
            <w:pPr>
              <w:jc w:val="both"/>
              <w:rPr>
                <w:lang w:val="en-US"/>
              </w:rPr>
            </w:pPr>
          </w:p>
        </w:tc>
      </w:tr>
      <w:tr w:rsidR="009314A9" w14:paraId="3881AEDD" w14:textId="77777777" w:rsidTr="009314A9">
        <w:tc>
          <w:tcPr>
            <w:tcW w:w="2689" w:type="dxa"/>
          </w:tcPr>
          <w:p w14:paraId="05677AB8" w14:textId="77777777" w:rsidR="009314A9" w:rsidRDefault="009314A9" w:rsidP="009314A9">
            <w:pPr>
              <w:jc w:val="both"/>
              <w:rPr>
                <w:lang w:val="en-US"/>
              </w:rPr>
            </w:pPr>
          </w:p>
          <w:p w14:paraId="6DDBA57F" w14:textId="21BAC1BE" w:rsidR="009314A9" w:rsidRDefault="009314A9" w:rsidP="009314A9">
            <w:pPr>
              <w:jc w:val="both"/>
              <w:rPr>
                <w:lang w:val="en-US"/>
              </w:rPr>
            </w:pPr>
            <w:r>
              <w:rPr>
                <w:lang w:val="en-US"/>
              </w:rPr>
              <w:t>textAndGeo</w:t>
            </w:r>
            <w:r w:rsidR="00D467FC">
              <w:rPr>
                <w:lang w:val="en-US"/>
              </w:rPr>
              <w:t>metry</w:t>
            </w:r>
          </w:p>
          <w:p w14:paraId="1E68E0B8" w14:textId="77777777" w:rsidR="009314A9" w:rsidRDefault="009314A9" w:rsidP="009314A9">
            <w:pPr>
              <w:jc w:val="both"/>
              <w:rPr>
                <w:lang w:val="en-US"/>
              </w:rPr>
            </w:pPr>
          </w:p>
        </w:tc>
      </w:tr>
    </w:tbl>
    <w:p w14:paraId="5CFEF670" w14:textId="3575CC67" w:rsidR="00541CD4" w:rsidRDefault="00BE2760" w:rsidP="00541CD4">
      <w:pPr>
        <w:jc w:val="both"/>
        <w:rPr>
          <w:lang w:val="en-US"/>
        </w:rPr>
      </w:pPr>
      <w:r>
        <w:rPr>
          <w:lang w:val="en-US"/>
        </w:rPr>
        <w:t xml:space="preserve">     </w:t>
      </w:r>
      <w:r w:rsidR="001E5DDB">
        <w:rPr>
          <w:noProof/>
          <w:lang w:val="en-US"/>
        </w:rPr>
        <w:drawing>
          <wp:inline distT="0" distB="0" distL="0" distR="0" wp14:anchorId="03378B6B" wp14:editId="787CEA44">
            <wp:extent cx="1381760" cy="2087033"/>
            <wp:effectExtent l="0" t="0" r="254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97619" cy="2110987"/>
                    </a:xfrm>
                    <a:prstGeom prst="rect">
                      <a:avLst/>
                    </a:prstGeom>
                  </pic:spPr>
                </pic:pic>
              </a:graphicData>
            </a:graphic>
          </wp:inline>
        </w:drawing>
      </w:r>
    </w:p>
    <w:p w14:paraId="177677DE" w14:textId="1B081F0F" w:rsidR="003702F7" w:rsidRDefault="003702F7" w:rsidP="00541CD4">
      <w:pPr>
        <w:jc w:val="both"/>
        <w:rPr>
          <w:lang w:val="en-US"/>
        </w:rPr>
      </w:pPr>
    </w:p>
    <w:p w14:paraId="219C4D28" w14:textId="5FD08C48" w:rsidR="003E7B0B" w:rsidRDefault="00CF32E3" w:rsidP="00541CD4">
      <w:pPr>
        <w:jc w:val="both"/>
        <w:rPr>
          <w:lang w:val="en-US"/>
        </w:rPr>
      </w:pPr>
      <w:r w:rsidRPr="00CF32E3">
        <w:rPr>
          <w:i/>
          <w:iCs/>
          <w:lang w:val="en-US"/>
        </w:rPr>
        <w:t>textAndIcon</w:t>
      </w:r>
      <w:r>
        <w:rPr>
          <w:lang w:val="en-US"/>
        </w:rPr>
        <w:t xml:space="preserve"> uses t</w:t>
      </w:r>
      <w:r w:rsidR="003E7B0B">
        <w:rPr>
          <w:lang w:val="en-US"/>
        </w:rPr>
        <w:t xml:space="preserve">he </w:t>
      </w:r>
      <w:r w:rsidR="00AF542C">
        <w:rPr>
          <w:lang w:val="en-US"/>
        </w:rPr>
        <w:t xml:space="preserve">value of the </w:t>
      </w:r>
      <w:r w:rsidR="003E7B0B" w:rsidRPr="009876C9">
        <w:rPr>
          <w:i/>
          <w:iCs/>
          <w:lang w:val="en-US"/>
        </w:rPr>
        <w:t>icon</w:t>
      </w:r>
      <w:r w:rsidR="003E7B0B">
        <w:rPr>
          <w:lang w:val="en-US"/>
        </w:rPr>
        <w:t xml:space="preserve"> </w:t>
      </w:r>
      <w:r w:rsidR="00C30746">
        <w:rPr>
          <w:lang w:val="en-US"/>
        </w:rPr>
        <w:t xml:space="preserve">field in the typeview dialog </w:t>
      </w:r>
      <w:r>
        <w:rPr>
          <w:lang w:val="en-US"/>
        </w:rPr>
        <w:t>to identify the icon.</w:t>
      </w:r>
      <w:r w:rsidR="00837710">
        <w:rPr>
          <w:lang w:val="en-US"/>
        </w:rPr>
        <w:t xml:space="preserve"> This </w:t>
      </w:r>
      <w:r w:rsidR="00AF542C">
        <w:rPr>
          <w:lang w:val="en-US"/>
        </w:rPr>
        <w:t xml:space="preserve">is a reference to </w:t>
      </w:r>
      <w:r w:rsidR="008D0E2C">
        <w:rPr>
          <w:lang w:val="en-US"/>
        </w:rPr>
        <w:t xml:space="preserve">a </w:t>
      </w:r>
      <w:r w:rsidR="004155D9">
        <w:rPr>
          <w:lang w:val="en-US"/>
        </w:rPr>
        <w:t xml:space="preserve">file that contains the icon, such as a </w:t>
      </w:r>
      <w:r w:rsidR="004155D9" w:rsidRPr="006C26BA">
        <w:rPr>
          <w:i/>
          <w:iCs/>
          <w:lang w:val="en-US"/>
        </w:rPr>
        <w:t>bmp</w:t>
      </w:r>
      <w:r w:rsidR="004155D9">
        <w:rPr>
          <w:lang w:val="en-US"/>
        </w:rPr>
        <w:t xml:space="preserve"> file, a </w:t>
      </w:r>
      <w:r w:rsidR="004155D9" w:rsidRPr="006C26BA">
        <w:rPr>
          <w:i/>
          <w:iCs/>
          <w:lang w:val="en-US"/>
        </w:rPr>
        <w:t>png</w:t>
      </w:r>
      <w:r w:rsidR="004155D9">
        <w:rPr>
          <w:lang w:val="en-US"/>
        </w:rPr>
        <w:t xml:space="preserve"> file or </w:t>
      </w:r>
      <w:r w:rsidR="006C26BA" w:rsidRPr="006C26BA">
        <w:rPr>
          <w:i/>
          <w:iCs/>
          <w:lang w:val="en-US"/>
        </w:rPr>
        <w:t>svg</w:t>
      </w:r>
      <w:r w:rsidR="006C26BA">
        <w:rPr>
          <w:lang w:val="en-US"/>
        </w:rPr>
        <w:t xml:space="preserve"> file. </w:t>
      </w:r>
    </w:p>
    <w:p w14:paraId="5282CDE4" w14:textId="21DAE966" w:rsidR="00501532" w:rsidRDefault="001F68E8" w:rsidP="00541CD4">
      <w:pPr>
        <w:jc w:val="both"/>
        <w:rPr>
          <w:lang w:val="en-US"/>
        </w:rPr>
      </w:pPr>
      <w:r>
        <w:rPr>
          <w:lang w:val="en-US"/>
        </w:rPr>
        <w:t xml:space="preserve">The </w:t>
      </w:r>
      <w:r w:rsidRPr="008D0E2C">
        <w:rPr>
          <w:i/>
          <w:iCs/>
          <w:lang w:val="en-US"/>
        </w:rPr>
        <w:t>geometry</w:t>
      </w:r>
      <w:r>
        <w:rPr>
          <w:lang w:val="en-US"/>
        </w:rPr>
        <w:t xml:space="preserve"> used </w:t>
      </w:r>
      <w:r w:rsidR="009432B5">
        <w:rPr>
          <w:lang w:val="en-US"/>
        </w:rPr>
        <w:t xml:space="preserve">in </w:t>
      </w:r>
      <w:r w:rsidR="009432B5" w:rsidRPr="008D0E2C">
        <w:rPr>
          <w:i/>
          <w:iCs/>
          <w:lang w:val="en-US"/>
        </w:rPr>
        <w:t>textAndGeo</w:t>
      </w:r>
      <w:r w:rsidR="00D467FC">
        <w:rPr>
          <w:i/>
          <w:iCs/>
          <w:lang w:val="en-US"/>
        </w:rPr>
        <w:t>metry</w:t>
      </w:r>
      <w:r w:rsidR="009432B5">
        <w:rPr>
          <w:lang w:val="en-US"/>
        </w:rPr>
        <w:t xml:space="preserve"> </w:t>
      </w:r>
      <w:r w:rsidR="00AF5C52">
        <w:rPr>
          <w:lang w:val="en-US"/>
        </w:rPr>
        <w:t xml:space="preserve">is stored in the </w:t>
      </w:r>
      <w:r w:rsidR="00AF5C52" w:rsidRPr="007744FB">
        <w:rPr>
          <w:i/>
          <w:iCs/>
          <w:lang w:val="en-US"/>
        </w:rPr>
        <w:t>geometry</w:t>
      </w:r>
      <w:r w:rsidR="00AF5C52">
        <w:rPr>
          <w:lang w:val="en-US"/>
        </w:rPr>
        <w:t xml:space="preserve"> field, </w:t>
      </w:r>
      <w:r w:rsidR="004405FB">
        <w:rPr>
          <w:lang w:val="en-US"/>
        </w:rPr>
        <w:t xml:space="preserve">in a format </w:t>
      </w:r>
      <w:r w:rsidR="00370324">
        <w:rPr>
          <w:lang w:val="en-US"/>
        </w:rPr>
        <w:t>like</w:t>
      </w:r>
      <w:r w:rsidR="004405FB">
        <w:rPr>
          <w:lang w:val="en-US"/>
        </w:rPr>
        <w:t xml:space="preserve"> what </w:t>
      </w:r>
      <w:r w:rsidR="004405FB" w:rsidRPr="0083296F">
        <w:rPr>
          <w:i/>
          <w:iCs/>
          <w:lang w:val="en-US"/>
        </w:rPr>
        <w:t>svg</w:t>
      </w:r>
      <w:r w:rsidR="004405FB">
        <w:rPr>
          <w:lang w:val="en-US"/>
        </w:rPr>
        <w:t xml:space="preserve"> uses. </w:t>
      </w:r>
    </w:p>
    <w:p w14:paraId="45E13822" w14:textId="77777777" w:rsidR="00501532" w:rsidRDefault="00501532" w:rsidP="00541CD4">
      <w:pPr>
        <w:jc w:val="both"/>
        <w:rPr>
          <w:lang w:val="en-US"/>
        </w:rPr>
      </w:pPr>
    </w:p>
    <w:p w14:paraId="6B4E79D7" w14:textId="18294FE7" w:rsidR="00EA6744" w:rsidRDefault="00EA6744" w:rsidP="00541CD4">
      <w:pPr>
        <w:jc w:val="both"/>
        <w:rPr>
          <w:lang w:val="en-US"/>
        </w:rPr>
      </w:pPr>
    </w:p>
    <w:p w14:paraId="0F2B05BF" w14:textId="227AA5E1" w:rsidR="002D01C4" w:rsidRDefault="002D01C4" w:rsidP="002D01C4">
      <w:pPr>
        <w:rPr>
          <w:b/>
          <w:bCs/>
          <w:lang w:val="en-US"/>
        </w:rPr>
      </w:pPr>
      <w:r>
        <w:rPr>
          <w:b/>
          <w:bCs/>
          <w:lang w:val="en-US"/>
        </w:rPr>
        <w:t>About Relationship typeviews</w:t>
      </w:r>
    </w:p>
    <w:p w14:paraId="43EA50D0" w14:textId="739A7027" w:rsidR="002D01C4" w:rsidRDefault="002D01C4" w:rsidP="00541CD4">
      <w:pPr>
        <w:jc w:val="both"/>
        <w:rPr>
          <w:lang w:val="en-US"/>
        </w:rPr>
      </w:pPr>
    </w:p>
    <w:p w14:paraId="1648D270" w14:textId="74293E62" w:rsidR="00C22DCD" w:rsidRDefault="00C22DCD" w:rsidP="00C22DCD">
      <w:pPr>
        <w:rPr>
          <w:lang w:val="en-US"/>
        </w:rPr>
      </w:pPr>
      <w:r>
        <w:rPr>
          <w:lang w:val="en-US"/>
        </w:rPr>
        <w:t>It is the relationship typeview that specifies what an instance of a relation</w:t>
      </w:r>
      <w:r w:rsidR="00D100DE">
        <w:rPr>
          <w:lang w:val="en-US"/>
        </w:rPr>
        <w:t>s</w:t>
      </w:r>
      <w:r>
        <w:rPr>
          <w:lang w:val="en-US"/>
        </w:rPr>
        <w:t xml:space="preserve">hip type will look like when it is first created in a model. </w:t>
      </w:r>
    </w:p>
    <w:p w14:paraId="02BDC14C" w14:textId="77777777" w:rsidR="00C22DCD" w:rsidRDefault="00C22DCD" w:rsidP="00C22DCD">
      <w:pPr>
        <w:rPr>
          <w:lang w:val="en-US"/>
        </w:rPr>
      </w:pPr>
    </w:p>
    <w:p w14:paraId="44AD3356" w14:textId="4DFF70ED" w:rsidR="00C22DCD" w:rsidRDefault="00C22DCD" w:rsidP="00C22DCD">
      <w:pPr>
        <w:rPr>
          <w:lang w:val="en-US"/>
        </w:rPr>
      </w:pPr>
      <w:r>
        <w:rPr>
          <w:lang w:val="en-US"/>
        </w:rPr>
        <w:t xml:space="preserve">The figure below shows the dialog used to specify a given </w:t>
      </w:r>
      <w:r w:rsidR="00656187">
        <w:rPr>
          <w:lang w:val="en-US"/>
        </w:rPr>
        <w:t>relationship</w:t>
      </w:r>
      <w:r>
        <w:rPr>
          <w:lang w:val="en-US"/>
        </w:rPr>
        <w:t xml:space="preserve"> typeview</w:t>
      </w:r>
      <w:r w:rsidR="007C0A70">
        <w:rPr>
          <w:lang w:val="en-US"/>
        </w:rPr>
        <w:t xml:space="preserve">, that </w:t>
      </w:r>
      <w:r w:rsidR="004479D7">
        <w:rPr>
          <w:lang w:val="en-US"/>
        </w:rPr>
        <w:t>contains the default settings.</w:t>
      </w:r>
    </w:p>
    <w:p w14:paraId="06CD8A8C" w14:textId="75416465" w:rsidR="00C22DCD" w:rsidRDefault="00C22DCD" w:rsidP="00541CD4">
      <w:pPr>
        <w:jc w:val="both"/>
        <w:rPr>
          <w:lang w:val="en-US"/>
        </w:rPr>
      </w:pPr>
    </w:p>
    <w:p w14:paraId="68B55AA5" w14:textId="7A139891" w:rsidR="00656187" w:rsidRDefault="005636C2" w:rsidP="00D100DE">
      <w:pPr>
        <w:ind w:left="720" w:firstLine="720"/>
        <w:jc w:val="both"/>
        <w:rPr>
          <w:lang w:val="en-US"/>
        </w:rPr>
      </w:pPr>
      <w:r>
        <w:rPr>
          <w:noProof/>
          <w:lang w:val="en-US"/>
        </w:rPr>
        <w:drawing>
          <wp:inline distT="0" distB="0" distL="0" distR="0" wp14:anchorId="5CD0E17E" wp14:editId="7CB8EA9F">
            <wp:extent cx="3482672" cy="3247359"/>
            <wp:effectExtent l="0" t="0" r="3810" b="0"/>
            <wp:docPr id="16" name="Bilde 1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10;&#10;Automatisk generert beskrivels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77444" cy="3335727"/>
                    </a:xfrm>
                    <a:prstGeom prst="rect">
                      <a:avLst/>
                    </a:prstGeom>
                  </pic:spPr>
                </pic:pic>
              </a:graphicData>
            </a:graphic>
          </wp:inline>
        </w:drawing>
      </w:r>
    </w:p>
    <w:p w14:paraId="0FDBADD8" w14:textId="3AB2A222" w:rsidR="004479D7" w:rsidRDefault="004479D7" w:rsidP="004479D7">
      <w:pPr>
        <w:jc w:val="both"/>
        <w:rPr>
          <w:lang w:val="en-US"/>
        </w:rPr>
      </w:pPr>
    </w:p>
    <w:p w14:paraId="5D96D2F3" w14:textId="18C0A2CF" w:rsidR="002824F5" w:rsidRDefault="00996E0A" w:rsidP="004479D7">
      <w:pPr>
        <w:jc w:val="both"/>
        <w:rPr>
          <w:lang w:val="en-US"/>
        </w:rPr>
      </w:pPr>
      <w:r>
        <w:rPr>
          <w:lang w:val="en-US"/>
        </w:rPr>
        <w:t xml:space="preserve">The </w:t>
      </w:r>
      <w:r w:rsidR="000309EE">
        <w:rPr>
          <w:lang w:val="en-US"/>
        </w:rPr>
        <w:t xml:space="preserve">meaning of the </w:t>
      </w:r>
      <w:r>
        <w:rPr>
          <w:lang w:val="en-US"/>
        </w:rPr>
        <w:t xml:space="preserve">fields </w:t>
      </w:r>
      <w:r w:rsidRPr="00290DD9">
        <w:rPr>
          <w:i/>
          <w:iCs/>
          <w:lang w:val="en-US"/>
        </w:rPr>
        <w:t>strokecolor</w:t>
      </w:r>
      <w:r>
        <w:rPr>
          <w:lang w:val="en-US"/>
        </w:rPr>
        <w:t xml:space="preserve"> and </w:t>
      </w:r>
      <w:r w:rsidR="00160E97" w:rsidRPr="00290DD9">
        <w:rPr>
          <w:i/>
          <w:iCs/>
          <w:lang w:val="en-US"/>
        </w:rPr>
        <w:t>strokewidth</w:t>
      </w:r>
      <w:r w:rsidR="00160E97">
        <w:rPr>
          <w:lang w:val="en-US"/>
        </w:rPr>
        <w:t xml:space="preserve"> </w:t>
      </w:r>
      <w:r w:rsidR="000309EE">
        <w:rPr>
          <w:lang w:val="en-US"/>
        </w:rPr>
        <w:t xml:space="preserve">is </w:t>
      </w:r>
      <w:r w:rsidR="00290DD9">
        <w:rPr>
          <w:lang w:val="en-US"/>
        </w:rPr>
        <w:t>self-evident</w:t>
      </w:r>
      <w:r w:rsidR="000309EE">
        <w:rPr>
          <w:lang w:val="en-US"/>
        </w:rPr>
        <w:t xml:space="preserve">. </w:t>
      </w:r>
      <w:r w:rsidR="00F21B7F">
        <w:rPr>
          <w:lang w:val="en-US"/>
        </w:rPr>
        <w:t xml:space="preserve">So is </w:t>
      </w:r>
      <w:r w:rsidR="00F21B7F" w:rsidRPr="00F21B7F">
        <w:rPr>
          <w:i/>
          <w:iCs/>
          <w:lang w:val="en-US"/>
        </w:rPr>
        <w:t>textcolor</w:t>
      </w:r>
      <w:r w:rsidR="00F21B7F">
        <w:rPr>
          <w:lang w:val="en-US"/>
        </w:rPr>
        <w:t xml:space="preserve">. </w:t>
      </w:r>
    </w:p>
    <w:p w14:paraId="7202C645" w14:textId="78559FEB" w:rsidR="004479D7" w:rsidRDefault="00643F49" w:rsidP="004479D7">
      <w:pPr>
        <w:jc w:val="both"/>
        <w:rPr>
          <w:lang w:val="en-US"/>
        </w:rPr>
      </w:pPr>
      <w:r>
        <w:rPr>
          <w:lang w:val="en-US"/>
        </w:rPr>
        <w:t xml:space="preserve">The field </w:t>
      </w:r>
      <w:r w:rsidRPr="008A1C4B">
        <w:rPr>
          <w:i/>
          <w:iCs/>
          <w:lang w:val="en-US"/>
        </w:rPr>
        <w:t>dash</w:t>
      </w:r>
      <w:r>
        <w:rPr>
          <w:lang w:val="en-US"/>
        </w:rPr>
        <w:t xml:space="preserve"> has three values: </w:t>
      </w:r>
      <w:r w:rsidRPr="00FF0DA2">
        <w:rPr>
          <w:i/>
          <w:iCs/>
          <w:lang w:val="en-US"/>
        </w:rPr>
        <w:t>None</w:t>
      </w:r>
      <w:r>
        <w:rPr>
          <w:lang w:val="en-US"/>
        </w:rPr>
        <w:t xml:space="preserve">, </w:t>
      </w:r>
      <w:r w:rsidRPr="00FF0DA2">
        <w:rPr>
          <w:i/>
          <w:iCs/>
          <w:lang w:val="en-US"/>
        </w:rPr>
        <w:t>Dashed</w:t>
      </w:r>
      <w:r>
        <w:rPr>
          <w:lang w:val="en-US"/>
        </w:rPr>
        <w:t xml:space="preserve"> and </w:t>
      </w:r>
      <w:r w:rsidRPr="00FF0DA2">
        <w:rPr>
          <w:i/>
          <w:iCs/>
          <w:lang w:val="en-US"/>
        </w:rPr>
        <w:t>Dotted</w:t>
      </w:r>
      <w:r w:rsidR="00C744B3">
        <w:rPr>
          <w:lang w:val="en-US"/>
        </w:rPr>
        <w:t xml:space="preserve">, telling whether </w:t>
      </w:r>
      <w:r w:rsidR="0032237D">
        <w:rPr>
          <w:lang w:val="en-US"/>
        </w:rPr>
        <w:t xml:space="preserve">the line is </w:t>
      </w:r>
      <w:r w:rsidR="00876E24">
        <w:rPr>
          <w:lang w:val="en-US"/>
        </w:rPr>
        <w:t xml:space="preserve">dashed, </w:t>
      </w:r>
      <w:r w:rsidR="0032237D">
        <w:rPr>
          <w:lang w:val="en-US"/>
        </w:rPr>
        <w:t xml:space="preserve">dotted or not. </w:t>
      </w:r>
    </w:p>
    <w:p w14:paraId="174EEDC4" w14:textId="77777777" w:rsidR="00EC4EEE" w:rsidRDefault="00EC4EEE" w:rsidP="004479D7">
      <w:pPr>
        <w:jc w:val="both"/>
        <w:rPr>
          <w:lang w:val="en-US"/>
        </w:rPr>
      </w:pPr>
    </w:p>
    <w:p w14:paraId="626BDE33" w14:textId="1DCFFB17" w:rsidR="00C57C24" w:rsidRDefault="00866F5D" w:rsidP="004479D7">
      <w:pPr>
        <w:jc w:val="both"/>
        <w:rPr>
          <w:lang w:val="en-US"/>
        </w:rPr>
      </w:pPr>
      <w:r>
        <w:rPr>
          <w:lang w:val="en-US"/>
        </w:rPr>
        <w:t xml:space="preserve">The field </w:t>
      </w:r>
      <w:r w:rsidRPr="00A54F73">
        <w:rPr>
          <w:i/>
          <w:iCs/>
          <w:lang w:val="en-US"/>
        </w:rPr>
        <w:t>fromArrow</w:t>
      </w:r>
      <w:r>
        <w:rPr>
          <w:lang w:val="en-US"/>
        </w:rPr>
        <w:t xml:space="preserve"> specifies </w:t>
      </w:r>
      <w:r w:rsidR="00AB6372">
        <w:rPr>
          <w:lang w:val="en-US"/>
        </w:rPr>
        <w:t>whether</w:t>
      </w:r>
      <w:r w:rsidR="00B45D0B">
        <w:rPr>
          <w:lang w:val="en-US"/>
        </w:rPr>
        <w:t xml:space="preserve"> </w:t>
      </w:r>
      <w:r w:rsidR="00A54F73">
        <w:rPr>
          <w:lang w:val="en-US"/>
        </w:rPr>
        <w:t xml:space="preserve">the from side of the relationship will have an arrow </w:t>
      </w:r>
      <w:r w:rsidR="00B82059">
        <w:rPr>
          <w:lang w:val="en-US"/>
        </w:rPr>
        <w:t>or not, and if so, wha</w:t>
      </w:r>
      <w:r w:rsidR="00474E31">
        <w:rPr>
          <w:lang w:val="en-US"/>
        </w:rPr>
        <w:t>t</w:t>
      </w:r>
      <w:r w:rsidR="00B82059">
        <w:rPr>
          <w:lang w:val="en-US"/>
        </w:rPr>
        <w:t xml:space="preserve"> kind of arrow. </w:t>
      </w:r>
      <w:r w:rsidR="00501E1F">
        <w:rPr>
          <w:lang w:val="en-US"/>
        </w:rPr>
        <w:t xml:space="preserve">The same goes for </w:t>
      </w:r>
      <w:r w:rsidR="00501E1F" w:rsidRPr="00966019">
        <w:rPr>
          <w:i/>
          <w:iCs/>
          <w:lang w:val="en-US"/>
        </w:rPr>
        <w:t>toArrow</w:t>
      </w:r>
      <w:r w:rsidR="00501E1F">
        <w:rPr>
          <w:lang w:val="en-US"/>
        </w:rPr>
        <w:t xml:space="preserve">. </w:t>
      </w:r>
    </w:p>
    <w:p w14:paraId="12318161" w14:textId="780DD227" w:rsidR="008652C6" w:rsidRDefault="00196E8C" w:rsidP="004479D7">
      <w:pPr>
        <w:jc w:val="both"/>
        <w:rPr>
          <w:lang w:val="en-US"/>
        </w:rPr>
      </w:pPr>
      <w:r>
        <w:rPr>
          <w:lang w:val="en-US"/>
        </w:rPr>
        <w:t xml:space="preserve">If the arrows </w:t>
      </w:r>
      <w:r w:rsidR="00D75D2D">
        <w:rPr>
          <w:lang w:val="en-US"/>
        </w:rPr>
        <w:t>contain</w:t>
      </w:r>
      <w:r>
        <w:rPr>
          <w:lang w:val="en-US"/>
        </w:rPr>
        <w:t xml:space="preserve"> a closed area, like a diamond or a triangle</w:t>
      </w:r>
      <w:r w:rsidR="00D75D2D">
        <w:rPr>
          <w:lang w:val="en-US"/>
        </w:rPr>
        <w:t xml:space="preserve"> or a circle, the color of that area is specified in </w:t>
      </w:r>
      <w:r w:rsidR="00B23215">
        <w:rPr>
          <w:lang w:val="en-US"/>
        </w:rPr>
        <w:t xml:space="preserve">the fields </w:t>
      </w:r>
      <w:r w:rsidR="00B23215" w:rsidRPr="002F4394">
        <w:rPr>
          <w:i/>
          <w:iCs/>
          <w:lang w:val="en-US"/>
        </w:rPr>
        <w:t>fromArrowColor</w:t>
      </w:r>
      <w:r w:rsidR="00B23215">
        <w:rPr>
          <w:lang w:val="en-US"/>
        </w:rPr>
        <w:t xml:space="preserve"> and </w:t>
      </w:r>
      <w:r w:rsidR="00B23215" w:rsidRPr="002F4394">
        <w:rPr>
          <w:i/>
          <w:iCs/>
          <w:lang w:val="en-US"/>
        </w:rPr>
        <w:t>toArrowColor</w:t>
      </w:r>
      <w:r w:rsidR="00B23215">
        <w:rPr>
          <w:lang w:val="en-US"/>
        </w:rPr>
        <w:t xml:space="preserve">. </w:t>
      </w:r>
    </w:p>
    <w:p w14:paraId="4544188E" w14:textId="606ED920" w:rsidR="002F4394" w:rsidRDefault="002F4394" w:rsidP="004479D7">
      <w:pPr>
        <w:jc w:val="both"/>
        <w:rPr>
          <w:lang w:val="en-US"/>
        </w:rPr>
      </w:pPr>
    </w:p>
    <w:p w14:paraId="10A2AA6C" w14:textId="77777777" w:rsidR="000C514D" w:rsidRDefault="000C514D">
      <w:pPr>
        <w:rPr>
          <w:b/>
          <w:bCs/>
          <w:sz w:val="28"/>
          <w:szCs w:val="28"/>
          <w:lang w:val="en-US"/>
        </w:rPr>
      </w:pPr>
      <w:r>
        <w:rPr>
          <w:b/>
          <w:bCs/>
          <w:sz w:val="28"/>
          <w:szCs w:val="28"/>
          <w:lang w:val="en-US"/>
        </w:rPr>
        <w:br w:type="page"/>
      </w:r>
    </w:p>
    <w:p w14:paraId="5145D14E" w14:textId="34FF7ACD" w:rsidR="000C514D" w:rsidRPr="00FF0431" w:rsidRDefault="000C514D" w:rsidP="000C514D">
      <w:pPr>
        <w:rPr>
          <w:b/>
          <w:bCs/>
          <w:sz w:val="28"/>
          <w:szCs w:val="28"/>
          <w:lang w:val="en-US"/>
        </w:rPr>
      </w:pPr>
      <w:r>
        <w:rPr>
          <w:b/>
          <w:bCs/>
          <w:sz w:val="28"/>
          <w:szCs w:val="28"/>
          <w:lang w:val="en-US"/>
        </w:rPr>
        <w:t>Building M</w:t>
      </w:r>
      <w:r w:rsidR="00442368">
        <w:rPr>
          <w:b/>
          <w:bCs/>
          <w:sz w:val="28"/>
          <w:szCs w:val="28"/>
          <w:lang w:val="en-US"/>
        </w:rPr>
        <w:t>etamodels and M</w:t>
      </w:r>
      <w:r>
        <w:rPr>
          <w:b/>
          <w:bCs/>
          <w:sz w:val="28"/>
          <w:szCs w:val="28"/>
          <w:lang w:val="en-US"/>
        </w:rPr>
        <w:t>odels</w:t>
      </w:r>
    </w:p>
    <w:p w14:paraId="522A00EF" w14:textId="3072A2A6" w:rsidR="00086D67" w:rsidRDefault="00086D67">
      <w:pPr>
        <w:rPr>
          <w:lang w:val="en-US"/>
        </w:rPr>
      </w:pPr>
    </w:p>
    <w:p w14:paraId="4C018992" w14:textId="77777777" w:rsidR="00BC75CB" w:rsidRPr="005D7377" w:rsidRDefault="00BC75CB" w:rsidP="00BC75CB">
      <w:pPr>
        <w:jc w:val="both"/>
        <w:rPr>
          <w:b/>
          <w:bCs/>
          <w:lang w:val="en-US"/>
        </w:rPr>
      </w:pPr>
      <w:r w:rsidRPr="005D7377">
        <w:rPr>
          <w:b/>
          <w:bCs/>
          <w:lang w:val="en-US"/>
        </w:rPr>
        <w:t>1. Define a new project</w:t>
      </w:r>
    </w:p>
    <w:p w14:paraId="720794DB" w14:textId="77777777" w:rsidR="00BC75CB" w:rsidRDefault="00BC75CB" w:rsidP="00BC75CB">
      <w:pPr>
        <w:jc w:val="both"/>
        <w:rPr>
          <w:lang w:val="en-US"/>
        </w:rPr>
      </w:pPr>
    </w:p>
    <w:p w14:paraId="27E68833" w14:textId="77777777" w:rsidR="00BC75CB" w:rsidRDefault="00BC75CB" w:rsidP="00BC75CB">
      <w:pPr>
        <w:jc w:val="both"/>
        <w:rPr>
          <w:lang w:val="en-US"/>
        </w:rPr>
      </w:pPr>
      <w:r>
        <w:rPr>
          <w:lang w:val="en-US"/>
        </w:rPr>
        <w:t>When AKMM is started the user meets a modelling window that looks like the following:</w:t>
      </w:r>
    </w:p>
    <w:p w14:paraId="5203E312" w14:textId="77777777" w:rsidR="00BC75CB" w:rsidRDefault="00BC75CB" w:rsidP="00BC75CB">
      <w:pPr>
        <w:jc w:val="both"/>
        <w:rPr>
          <w:lang w:val="en-US"/>
        </w:rPr>
      </w:pPr>
    </w:p>
    <w:p w14:paraId="7A2AFB82" w14:textId="77777777" w:rsidR="00BC75CB" w:rsidRDefault="00BC75CB" w:rsidP="00BC75CB">
      <w:pPr>
        <w:jc w:val="both"/>
        <w:rPr>
          <w:lang w:val="en-US"/>
        </w:rPr>
      </w:pPr>
      <w:r>
        <w:rPr>
          <w:noProof/>
          <w:lang w:val="en-US"/>
        </w:rPr>
        <w:drawing>
          <wp:inline distT="0" distB="0" distL="0" distR="0" wp14:anchorId="3BF4620B" wp14:editId="2129CDFD">
            <wp:extent cx="5736032" cy="3314700"/>
            <wp:effectExtent l="0" t="0" r="0" b="0"/>
            <wp:docPr id="17" name="Bilde 17"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descr="Et bilde som inneholder bord&#10;&#10;Automatisk generer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3396" cy="3347849"/>
                    </a:xfrm>
                    <a:prstGeom prst="rect">
                      <a:avLst/>
                    </a:prstGeom>
                  </pic:spPr>
                </pic:pic>
              </a:graphicData>
            </a:graphic>
          </wp:inline>
        </w:drawing>
      </w:r>
    </w:p>
    <w:p w14:paraId="5DFF9F7D" w14:textId="77777777" w:rsidR="00BC75CB" w:rsidRDefault="00BC75CB" w:rsidP="00BC75CB">
      <w:pPr>
        <w:jc w:val="both"/>
        <w:rPr>
          <w:lang w:val="en-US"/>
        </w:rPr>
      </w:pPr>
    </w:p>
    <w:p w14:paraId="32966297" w14:textId="77777777" w:rsidR="00BC75CB" w:rsidRDefault="00BC75CB" w:rsidP="00BC75CB">
      <w:pPr>
        <w:jc w:val="both"/>
        <w:rPr>
          <w:lang w:val="en-US"/>
        </w:rPr>
      </w:pPr>
      <w:r>
        <w:rPr>
          <w:lang w:val="en-US"/>
        </w:rPr>
        <w:t>The project is called “INIT-Start Project” which is ok if you want to play with the tool. But if your intention is to build models for a specific purpose, you should start by giving the project a name and description that is meaningful to you. This is done by right clicking the background and select “</w:t>
      </w:r>
      <w:r w:rsidRPr="00794EFD">
        <w:rPr>
          <w:i/>
          <w:iCs/>
          <w:lang w:val="en-US"/>
        </w:rPr>
        <w:t>Edit Project</w:t>
      </w:r>
      <w:r>
        <w:rPr>
          <w:lang w:val="en-US"/>
        </w:rPr>
        <w:t xml:space="preserve">”. </w:t>
      </w:r>
    </w:p>
    <w:p w14:paraId="4E510F13" w14:textId="06D6EFB7" w:rsidR="00BC75CB" w:rsidRDefault="00BC75CB" w:rsidP="00BC75CB">
      <w:pPr>
        <w:jc w:val="both"/>
        <w:rPr>
          <w:lang w:val="en-US"/>
        </w:rPr>
      </w:pPr>
      <w:r>
        <w:rPr>
          <w:lang w:val="en-US"/>
        </w:rPr>
        <w:t xml:space="preserve">It is also recommended to change the </w:t>
      </w:r>
      <w:proofErr w:type="gramStart"/>
      <w:r>
        <w:rPr>
          <w:lang w:val="en-US"/>
        </w:rPr>
        <w:t>model</w:t>
      </w:r>
      <w:proofErr w:type="gramEnd"/>
      <w:r>
        <w:rPr>
          <w:lang w:val="en-US"/>
        </w:rPr>
        <w:t xml:space="preserve"> name (“</w:t>
      </w:r>
      <w:r w:rsidRPr="00080924">
        <w:rPr>
          <w:i/>
          <w:iCs/>
          <w:lang w:val="en-US"/>
        </w:rPr>
        <w:t>Edit Model</w:t>
      </w:r>
      <w:r>
        <w:rPr>
          <w:lang w:val="en-US"/>
        </w:rPr>
        <w:t>”) to a more meaningful name.</w:t>
      </w:r>
    </w:p>
    <w:p w14:paraId="16BC2C0A" w14:textId="77777777" w:rsidR="00BC75CB" w:rsidRDefault="00BC75CB" w:rsidP="00BC75CB">
      <w:pPr>
        <w:jc w:val="both"/>
        <w:rPr>
          <w:lang w:val="en-US"/>
        </w:rPr>
      </w:pPr>
    </w:p>
    <w:p w14:paraId="4BF230D5" w14:textId="121FF3E6" w:rsidR="00BC75CB" w:rsidRDefault="00BC75CB" w:rsidP="00BC75CB">
      <w:pPr>
        <w:jc w:val="both"/>
        <w:rPr>
          <w:lang w:val="en-US"/>
        </w:rPr>
      </w:pPr>
      <w:r>
        <w:rPr>
          <w:lang w:val="en-US"/>
        </w:rPr>
        <w:t xml:space="preserve">When the project and model naming is done, it is recommended to save the model to your local </w:t>
      </w:r>
      <w:r w:rsidR="0035716C">
        <w:rPr>
          <w:lang w:val="en-US"/>
        </w:rPr>
        <w:t>filesystem</w:t>
      </w:r>
      <w:r>
        <w:rPr>
          <w:lang w:val="en-US"/>
        </w:rPr>
        <w:t>, which is done by clicking on the “</w:t>
      </w:r>
      <w:r w:rsidRPr="00A62488">
        <w:rPr>
          <w:i/>
          <w:iCs/>
          <w:lang w:val="en-US"/>
        </w:rPr>
        <w:t>File</w:t>
      </w:r>
      <w:r>
        <w:rPr>
          <w:lang w:val="en-US"/>
        </w:rPr>
        <w:t>” button above the modelling window. Then choose “</w:t>
      </w:r>
      <w:r w:rsidRPr="00794EFD">
        <w:rPr>
          <w:i/>
          <w:iCs/>
          <w:lang w:val="en-US"/>
        </w:rPr>
        <w:t>Save Project (all) to File</w:t>
      </w:r>
      <w:r>
        <w:rPr>
          <w:lang w:val="en-US"/>
        </w:rPr>
        <w:t>”.</w:t>
      </w:r>
    </w:p>
    <w:p w14:paraId="754AB9BB" w14:textId="77777777" w:rsidR="00F43E62" w:rsidRDefault="00F43E62" w:rsidP="00BC75CB">
      <w:pPr>
        <w:jc w:val="both"/>
        <w:rPr>
          <w:lang w:val="en-US"/>
        </w:rPr>
      </w:pPr>
    </w:p>
    <w:p w14:paraId="254833DF" w14:textId="7E96ABD3" w:rsidR="00BC75CB" w:rsidRDefault="00BC75CB" w:rsidP="00BC75CB">
      <w:pPr>
        <w:jc w:val="both"/>
        <w:rPr>
          <w:lang w:val="en-US"/>
        </w:rPr>
      </w:pPr>
      <w:r>
        <w:rPr>
          <w:lang w:val="en-US"/>
        </w:rPr>
        <w:t>The next time you start AKMM you should click on “</w:t>
      </w:r>
      <w:r w:rsidRPr="00A90C61">
        <w:rPr>
          <w:i/>
          <w:iCs/>
          <w:lang w:val="en-US"/>
        </w:rPr>
        <w:t>File</w:t>
      </w:r>
      <w:r>
        <w:rPr>
          <w:lang w:val="en-US"/>
        </w:rPr>
        <w:t>” and then choose “</w:t>
      </w:r>
      <w:r w:rsidRPr="00A62488">
        <w:rPr>
          <w:i/>
          <w:iCs/>
          <w:lang w:val="en-US"/>
        </w:rPr>
        <w:t>Import from file</w:t>
      </w:r>
      <w:r>
        <w:rPr>
          <w:lang w:val="en-US"/>
        </w:rPr>
        <w:t xml:space="preserve">” and select one </w:t>
      </w:r>
      <w:r w:rsidR="0021254F">
        <w:rPr>
          <w:lang w:val="en-US"/>
        </w:rPr>
        <w:t xml:space="preserve">of the models </w:t>
      </w:r>
      <w:r>
        <w:rPr>
          <w:lang w:val="en-US"/>
        </w:rPr>
        <w:t>you previously saved.</w:t>
      </w:r>
    </w:p>
    <w:p w14:paraId="5DFAB958" w14:textId="3E2558CB" w:rsidR="00BC75CB" w:rsidRDefault="00BC75CB" w:rsidP="00BC75CB">
      <w:pPr>
        <w:jc w:val="both"/>
        <w:rPr>
          <w:lang w:val="en-US"/>
        </w:rPr>
      </w:pPr>
    </w:p>
    <w:p w14:paraId="69750B68" w14:textId="7ACE8728" w:rsidR="00A71202" w:rsidRPr="005D7377" w:rsidRDefault="00A71202" w:rsidP="00A71202">
      <w:pPr>
        <w:jc w:val="both"/>
        <w:rPr>
          <w:b/>
          <w:bCs/>
          <w:lang w:val="en-US"/>
        </w:rPr>
      </w:pPr>
      <w:r>
        <w:rPr>
          <w:b/>
          <w:bCs/>
          <w:lang w:val="en-US"/>
        </w:rPr>
        <w:t>2</w:t>
      </w:r>
      <w:r w:rsidRPr="005D7377">
        <w:rPr>
          <w:b/>
          <w:bCs/>
          <w:lang w:val="en-US"/>
        </w:rPr>
        <w:t xml:space="preserve">. </w:t>
      </w:r>
      <w:r>
        <w:rPr>
          <w:b/>
          <w:bCs/>
          <w:lang w:val="en-US"/>
        </w:rPr>
        <w:t xml:space="preserve">Build </w:t>
      </w:r>
      <w:r w:rsidR="004762CA">
        <w:rPr>
          <w:b/>
          <w:bCs/>
          <w:lang w:val="en-US"/>
        </w:rPr>
        <w:t>a</w:t>
      </w:r>
      <w:r>
        <w:rPr>
          <w:b/>
          <w:bCs/>
          <w:lang w:val="en-US"/>
        </w:rPr>
        <w:t xml:space="preserve"> model</w:t>
      </w:r>
    </w:p>
    <w:p w14:paraId="4A438074" w14:textId="77777777" w:rsidR="00A71202" w:rsidRDefault="00A71202" w:rsidP="00A71202">
      <w:pPr>
        <w:jc w:val="both"/>
        <w:rPr>
          <w:lang w:val="en-US"/>
        </w:rPr>
      </w:pPr>
    </w:p>
    <w:p w14:paraId="68D2BD25" w14:textId="79E635F1" w:rsidR="00285A27" w:rsidRDefault="008B7E60" w:rsidP="00A71202">
      <w:pPr>
        <w:jc w:val="both"/>
        <w:rPr>
          <w:lang w:val="en-US"/>
        </w:rPr>
      </w:pPr>
      <w:r>
        <w:rPr>
          <w:lang w:val="en-US"/>
        </w:rPr>
        <w:t xml:space="preserve">In </w:t>
      </w:r>
      <w:r w:rsidR="003C7030">
        <w:rPr>
          <w:lang w:val="en-US"/>
        </w:rPr>
        <w:t xml:space="preserve">this chapter we will use </w:t>
      </w:r>
      <w:r w:rsidR="00285A27">
        <w:rPr>
          <w:lang w:val="en-US"/>
        </w:rPr>
        <w:t>a</w:t>
      </w:r>
      <w:r w:rsidR="00A00C58">
        <w:rPr>
          <w:lang w:val="en-US"/>
        </w:rPr>
        <w:t>n example</w:t>
      </w:r>
      <w:r w:rsidR="00285A27">
        <w:rPr>
          <w:lang w:val="en-US"/>
        </w:rPr>
        <w:t xml:space="preserve"> metamodel as </w:t>
      </w:r>
      <w:r w:rsidR="00004199">
        <w:rPr>
          <w:lang w:val="en-US"/>
        </w:rPr>
        <w:t>defined</w:t>
      </w:r>
      <w:r w:rsidR="00285A27">
        <w:rPr>
          <w:lang w:val="en-US"/>
        </w:rPr>
        <w:t xml:space="preserve"> below</w:t>
      </w:r>
      <w:r w:rsidR="00B87B16">
        <w:rPr>
          <w:lang w:val="en-US"/>
        </w:rPr>
        <w:t xml:space="preserve">. It has four different </w:t>
      </w:r>
      <w:r w:rsidR="00A50039">
        <w:rPr>
          <w:lang w:val="en-US"/>
        </w:rPr>
        <w:t>object</w:t>
      </w:r>
      <w:r w:rsidR="00105AE6">
        <w:rPr>
          <w:lang w:val="en-US"/>
        </w:rPr>
        <w:t xml:space="preserve"> </w:t>
      </w:r>
      <w:r w:rsidR="00A50039">
        <w:rPr>
          <w:lang w:val="en-US"/>
        </w:rPr>
        <w:t xml:space="preserve">types, </w:t>
      </w:r>
      <w:r w:rsidR="00105AE6" w:rsidRPr="00004199">
        <w:rPr>
          <w:i/>
          <w:iCs/>
          <w:lang w:val="en-US"/>
        </w:rPr>
        <w:t>Person</w:t>
      </w:r>
      <w:r w:rsidR="00105AE6">
        <w:rPr>
          <w:lang w:val="en-US"/>
        </w:rPr>
        <w:t xml:space="preserve">, </w:t>
      </w:r>
      <w:r w:rsidR="00105AE6" w:rsidRPr="00004199">
        <w:rPr>
          <w:i/>
          <w:iCs/>
          <w:lang w:val="en-US"/>
        </w:rPr>
        <w:t>House</w:t>
      </w:r>
      <w:r w:rsidR="00105AE6">
        <w:rPr>
          <w:lang w:val="en-US"/>
        </w:rPr>
        <w:t xml:space="preserve">, </w:t>
      </w:r>
      <w:r w:rsidR="00105AE6" w:rsidRPr="00004199">
        <w:rPr>
          <w:i/>
          <w:iCs/>
          <w:lang w:val="en-US"/>
        </w:rPr>
        <w:t>Apartment</w:t>
      </w:r>
      <w:r w:rsidR="00105AE6">
        <w:rPr>
          <w:lang w:val="en-US"/>
        </w:rPr>
        <w:t xml:space="preserve"> and </w:t>
      </w:r>
      <w:r w:rsidR="00105AE6" w:rsidRPr="00004199">
        <w:rPr>
          <w:i/>
          <w:iCs/>
          <w:lang w:val="en-US"/>
        </w:rPr>
        <w:t>Car</w:t>
      </w:r>
      <w:r w:rsidR="00105AE6">
        <w:rPr>
          <w:lang w:val="en-US"/>
        </w:rPr>
        <w:t xml:space="preserve">, with relationship types </w:t>
      </w:r>
      <w:r w:rsidR="006D3579" w:rsidRPr="00004199">
        <w:rPr>
          <w:i/>
          <w:iCs/>
          <w:lang w:val="en-US"/>
        </w:rPr>
        <w:t>owns</w:t>
      </w:r>
      <w:r w:rsidR="006D3579">
        <w:rPr>
          <w:lang w:val="en-US"/>
        </w:rPr>
        <w:t xml:space="preserve"> and </w:t>
      </w:r>
      <w:r w:rsidR="006D3579" w:rsidRPr="00004199">
        <w:rPr>
          <w:i/>
          <w:iCs/>
          <w:lang w:val="en-US"/>
        </w:rPr>
        <w:t>rents</w:t>
      </w:r>
      <w:r w:rsidR="006D3579">
        <w:rPr>
          <w:lang w:val="en-US"/>
        </w:rPr>
        <w:t xml:space="preserve"> as shown in the </w:t>
      </w:r>
      <w:r w:rsidR="00530560" w:rsidRPr="00D467FC">
        <w:rPr>
          <w:lang w:val="en-US"/>
        </w:rPr>
        <w:t>next model diagram</w:t>
      </w:r>
      <w:r w:rsidR="006D3579" w:rsidRPr="00D467FC">
        <w:rPr>
          <w:lang w:val="en-US"/>
        </w:rPr>
        <w:t>.</w:t>
      </w:r>
    </w:p>
    <w:p w14:paraId="16D6F760" w14:textId="77777777" w:rsidR="00285A27" w:rsidRDefault="00285A27" w:rsidP="00A71202">
      <w:pPr>
        <w:jc w:val="both"/>
        <w:rPr>
          <w:lang w:val="en-US"/>
        </w:rPr>
      </w:pPr>
    </w:p>
    <w:p w14:paraId="31042031" w14:textId="51241D87" w:rsidR="008B7E60" w:rsidRDefault="008710FF" w:rsidP="00A71202">
      <w:pPr>
        <w:jc w:val="both"/>
        <w:rPr>
          <w:lang w:val="en-US"/>
        </w:rPr>
      </w:pPr>
      <w:r>
        <w:rPr>
          <w:lang w:val="en-US"/>
        </w:rPr>
        <w:tab/>
      </w:r>
      <w:r>
        <w:rPr>
          <w:noProof/>
          <w:lang w:val="en-US"/>
        </w:rPr>
        <w:drawing>
          <wp:inline distT="0" distB="0" distL="0" distR="0" wp14:anchorId="718DA752" wp14:editId="1117DA27">
            <wp:extent cx="4229100" cy="2484933"/>
            <wp:effectExtent l="0" t="0" r="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43419" cy="2728378"/>
                    </a:xfrm>
                    <a:prstGeom prst="rect">
                      <a:avLst/>
                    </a:prstGeom>
                  </pic:spPr>
                </pic:pic>
              </a:graphicData>
            </a:graphic>
          </wp:inline>
        </w:drawing>
      </w:r>
      <w:r w:rsidR="003C7030">
        <w:rPr>
          <w:lang w:val="en-US"/>
        </w:rPr>
        <w:t xml:space="preserve"> </w:t>
      </w:r>
    </w:p>
    <w:p w14:paraId="57F28CE9" w14:textId="77777777" w:rsidR="00F43E62" w:rsidRDefault="00F43E62" w:rsidP="00791A4C">
      <w:pPr>
        <w:jc w:val="both"/>
        <w:rPr>
          <w:lang w:val="en-US"/>
        </w:rPr>
      </w:pPr>
    </w:p>
    <w:p w14:paraId="39518B59" w14:textId="4EC43358" w:rsidR="00791A4C" w:rsidRDefault="00791A4C" w:rsidP="00791A4C">
      <w:pPr>
        <w:jc w:val="both"/>
        <w:rPr>
          <w:lang w:val="en-US"/>
        </w:rPr>
      </w:pPr>
      <w:r>
        <w:rPr>
          <w:lang w:val="en-US"/>
        </w:rPr>
        <w:t xml:space="preserve">Based on this metamodel </w:t>
      </w:r>
      <w:r w:rsidR="00C144F1">
        <w:rPr>
          <w:lang w:val="en-US"/>
        </w:rPr>
        <w:t xml:space="preserve">the modelling window looks </w:t>
      </w:r>
      <w:r w:rsidR="00296FF0">
        <w:rPr>
          <w:lang w:val="en-US"/>
        </w:rPr>
        <w:t>as shown here</w:t>
      </w:r>
      <w:r w:rsidR="00C144F1">
        <w:rPr>
          <w:lang w:val="en-US"/>
        </w:rPr>
        <w:t>:</w:t>
      </w:r>
    </w:p>
    <w:p w14:paraId="01BA9A53" w14:textId="6EBF1BC5" w:rsidR="00C144F1" w:rsidRDefault="00C144F1" w:rsidP="00791A4C">
      <w:pPr>
        <w:jc w:val="both"/>
        <w:rPr>
          <w:lang w:val="en-US"/>
        </w:rPr>
      </w:pPr>
    </w:p>
    <w:p w14:paraId="3499488F" w14:textId="2D7025F9" w:rsidR="00C144F1" w:rsidRDefault="00290969" w:rsidP="00791A4C">
      <w:pPr>
        <w:jc w:val="both"/>
        <w:rPr>
          <w:lang w:val="en-US"/>
        </w:rPr>
      </w:pPr>
      <w:r>
        <w:rPr>
          <w:noProof/>
          <w:lang w:val="en-US"/>
        </w:rPr>
        <w:drawing>
          <wp:inline distT="0" distB="0" distL="0" distR="0" wp14:anchorId="426D9048" wp14:editId="6091753B">
            <wp:extent cx="5527040" cy="3098215"/>
            <wp:effectExtent l="0" t="0" r="0" b="635"/>
            <wp:docPr id="21" name="Bilde 21"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e 21" descr="Et bilde som inneholder bord&#10;&#10;Automatisk generer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3517" cy="3107451"/>
                    </a:xfrm>
                    <a:prstGeom prst="rect">
                      <a:avLst/>
                    </a:prstGeom>
                  </pic:spPr>
                </pic:pic>
              </a:graphicData>
            </a:graphic>
          </wp:inline>
        </w:drawing>
      </w:r>
    </w:p>
    <w:p w14:paraId="59A6C65A" w14:textId="77777777" w:rsidR="008B7E60" w:rsidRDefault="008B7E60" w:rsidP="00A71202">
      <w:pPr>
        <w:jc w:val="both"/>
        <w:rPr>
          <w:lang w:val="en-US"/>
        </w:rPr>
      </w:pPr>
    </w:p>
    <w:p w14:paraId="39CC30B3" w14:textId="45F99362" w:rsidR="00A71202" w:rsidRDefault="000F55A0" w:rsidP="00A71202">
      <w:pPr>
        <w:jc w:val="both"/>
        <w:rPr>
          <w:lang w:val="en-US"/>
        </w:rPr>
      </w:pPr>
      <w:r>
        <w:rPr>
          <w:lang w:val="en-US"/>
        </w:rPr>
        <w:t>T</w:t>
      </w:r>
      <w:r w:rsidR="00A71202">
        <w:rPr>
          <w:lang w:val="en-US"/>
        </w:rPr>
        <w:t xml:space="preserve">he left pane contains the </w:t>
      </w:r>
      <w:r w:rsidR="00D70915">
        <w:rPr>
          <w:lang w:val="en-US"/>
        </w:rPr>
        <w:t xml:space="preserve">four </w:t>
      </w:r>
      <w:r w:rsidR="00A71202">
        <w:rPr>
          <w:lang w:val="en-US"/>
        </w:rPr>
        <w:t xml:space="preserve">object types </w:t>
      </w:r>
      <w:r>
        <w:rPr>
          <w:lang w:val="en-US"/>
        </w:rPr>
        <w:t>defined in the metamodel above</w:t>
      </w:r>
      <w:r w:rsidR="00B00ED4">
        <w:rPr>
          <w:lang w:val="en-US"/>
        </w:rPr>
        <w:t xml:space="preserve"> plus </w:t>
      </w:r>
      <w:r w:rsidR="00266BF1">
        <w:rPr>
          <w:lang w:val="en-US"/>
        </w:rPr>
        <w:t>“</w:t>
      </w:r>
      <w:r w:rsidR="00266BF1" w:rsidRPr="00266BF1">
        <w:rPr>
          <w:i/>
          <w:iCs/>
          <w:lang w:val="en-US"/>
        </w:rPr>
        <w:t>Generic</w:t>
      </w:r>
      <w:r w:rsidR="00266BF1">
        <w:rPr>
          <w:lang w:val="en-US"/>
        </w:rPr>
        <w:t>” and “</w:t>
      </w:r>
      <w:r w:rsidR="00266BF1" w:rsidRPr="00266BF1">
        <w:rPr>
          <w:i/>
          <w:iCs/>
          <w:lang w:val="en-US"/>
        </w:rPr>
        <w:t>Container</w:t>
      </w:r>
      <w:r w:rsidR="00266BF1">
        <w:rPr>
          <w:lang w:val="en-US"/>
        </w:rPr>
        <w:t>”</w:t>
      </w:r>
      <w:r w:rsidR="0021254F">
        <w:rPr>
          <w:lang w:val="en-US"/>
        </w:rPr>
        <w:t xml:space="preserve">, which </w:t>
      </w:r>
      <w:r w:rsidR="008407CC">
        <w:rPr>
          <w:lang w:val="en-US"/>
        </w:rPr>
        <w:t xml:space="preserve">are found in all metamodels used for modeling </w:t>
      </w:r>
      <w:r w:rsidR="00FD3D69">
        <w:rPr>
          <w:lang w:val="en-US"/>
        </w:rPr>
        <w:t>in</w:t>
      </w:r>
      <w:r w:rsidR="008407CC">
        <w:rPr>
          <w:lang w:val="en-US"/>
        </w:rPr>
        <w:t xml:space="preserve"> AKMM. </w:t>
      </w:r>
    </w:p>
    <w:p w14:paraId="3FE1AE75" w14:textId="4FEE975E" w:rsidR="00D27E83" w:rsidRDefault="00D27E83" w:rsidP="00A71202">
      <w:pPr>
        <w:jc w:val="both"/>
        <w:rPr>
          <w:lang w:val="en-US"/>
        </w:rPr>
      </w:pPr>
    </w:p>
    <w:p w14:paraId="0F31DB53" w14:textId="7BB7223C" w:rsidR="00D27E83" w:rsidRDefault="00D27E83" w:rsidP="00A71202">
      <w:pPr>
        <w:jc w:val="both"/>
        <w:rPr>
          <w:lang w:val="en-US"/>
        </w:rPr>
      </w:pPr>
      <w:r>
        <w:rPr>
          <w:lang w:val="en-US"/>
        </w:rPr>
        <w:t xml:space="preserve">Now </w:t>
      </w:r>
      <w:r w:rsidR="00F43222">
        <w:rPr>
          <w:lang w:val="en-US"/>
        </w:rPr>
        <w:t xml:space="preserve">we build our model by first dragging and dropping first Person and </w:t>
      </w:r>
      <w:r w:rsidR="000D2CF8">
        <w:rPr>
          <w:lang w:val="en-US"/>
        </w:rPr>
        <w:t xml:space="preserve">then </w:t>
      </w:r>
      <w:r w:rsidR="00F43222">
        <w:rPr>
          <w:lang w:val="en-US"/>
        </w:rPr>
        <w:t>Car</w:t>
      </w:r>
      <w:r w:rsidR="000D2CF8">
        <w:rPr>
          <w:lang w:val="en-US"/>
        </w:rPr>
        <w:t xml:space="preserve">. </w:t>
      </w:r>
      <w:r w:rsidR="00B86939">
        <w:rPr>
          <w:lang w:val="en-US"/>
        </w:rPr>
        <w:t>We click on each of them to edit their names</w:t>
      </w:r>
      <w:r w:rsidR="00FE60E8">
        <w:rPr>
          <w:lang w:val="en-US"/>
        </w:rPr>
        <w:t>, and t</w:t>
      </w:r>
      <w:r w:rsidR="00B86939">
        <w:rPr>
          <w:lang w:val="en-US"/>
        </w:rPr>
        <w:t xml:space="preserve">he result </w:t>
      </w:r>
      <w:r w:rsidR="00FF16D6">
        <w:rPr>
          <w:lang w:val="en-US"/>
        </w:rPr>
        <w:t>is:</w:t>
      </w:r>
    </w:p>
    <w:p w14:paraId="4D00E83D" w14:textId="36DA379D" w:rsidR="00FF16D6" w:rsidRDefault="00FF16D6" w:rsidP="00A71202">
      <w:pPr>
        <w:jc w:val="both"/>
        <w:rPr>
          <w:lang w:val="en-US"/>
        </w:rPr>
      </w:pPr>
    </w:p>
    <w:p w14:paraId="6C945880" w14:textId="75AFFAC6" w:rsidR="00FF16D6" w:rsidRDefault="00FF16D6" w:rsidP="00A71202">
      <w:pPr>
        <w:jc w:val="both"/>
        <w:rPr>
          <w:lang w:val="en-US"/>
        </w:rPr>
      </w:pPr>
      <w:r>
        <w:rPr>
          <w:noProof/>
          <w:lang w:val="en-US"/>
        </w:rPr>
        <w:drawing>
          <wp:inline distT="0" distB="0" distL="0" distR="0" wp14:anchorId="0212CDBA" wp14:editId="66EEE40F">
            <wp:extent cx="5756910" cy="905510"/>
            <wp:effectExtent l="0" t="0" r="0" b="0"/>
            <wp:docPr id="22" name="Bilde 22" descr="Et bilde som inneholder shōji&#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e 22" descr="Et bilde som inneholder shōji&#10;&#10;Automatisk generert beskrivelse"/>
                    <pic:cNvPicPr/>
                  </pic:nvPicPr>
                  <pic:blipFill>
                    <a:blip r:embed="rId24">
                      <a:extLst>
                        <a:ext uri="{28A0092B-C50C-407E-A947-70E740481C1C}">
                          <a14:useLocalDpi xmlns:a14="http://schemas.microsoft.com/office/drawing/2010/main" val="0"/>
                        </a:ext>
                      </a:extLst>
                    </a:blip>
                    <a:stretch>
                      <a:fillRect/>
                    </a:stretch>
                  </pic:blipFill>
                  <pic:spPr>
                    <a:xfrm>
                      <a:off x="0" y="0"/>
                      <a:ext cx="5756910" cy="905510"/>
                    </a:xfrm>
                    <a:prstGeom prst="rect">
                      <a:avLst/>
                    </a:prstGeom>
                  </pic:spPr>
                </pic:pic>
              </a:graphicData>
            </a:graphic>
          </wp:inline>
        </w:drawing>
      </w:r>
    </w:p>
    <w:p w14:paraId="7B346A46" w14:textId="728F101D" w:rsidR="00FF16D6" w:rsidRDefault="00FF16D6" w:rsidP="00A71202">
      <w:pPr>
        <w:jc w:val="both"/>
        <w:rPr>
          <w:lang w:val="en-US"/>
        </w:rPr>
      </w:pPr>
    </w:p>
    <w:p w14:paraId="756A2EF4" w14:textId="01E829DE" w:rsidR="00FF16D6" w:rsidRDefault="00C36729" w:rsidP="00A71202">
      <w:pPr>
        <w:jc w:val="both"/>
        <w:rPr>
          <w:lang w:val="en-US"/>
        </w:rPr>
      </w:pPr>
      <w:r>
        <w:rPr>
          <w:lang w:val="en-US"/>
        </w:rPr>
        <w:t>Then</w:t>
      </w:r>
      <w:r w:rsidR="00277B87">
        <w:rPr>
          <w:lang w:val="en-US"/>
        </w:rPr>
        <w:t xml:space="preserve"> </w:t>
      </w:r>
      <w:r>
        <w:rPr>
          <w:lang w:val="en-US"/>
        </w:rPr>
        <w:t xml:space="preserve">when </w:t>
      </w:r>
      <w:r w:rsidR="00277B87">
        <w:rPr>
          <w:lang w:val="en-US"/>
        </w:rPr>
        <w:t xml:space="preserve">we draw a relationship between the two </w:t>
      </w:r>
      <w:r w:rsidR="00FD3D69">
        <w:rPr>
          <w:lang w:val="en-US"/>
        </w:rPr>
        <w:t>objects,</w:t>
      </w:r>
      <w:r w:rsidR="00277B87">
        <w:rPr>
          <w:lang w:val="en-US"/>
        </w:rPr>
        <w:t xml:space="preserve"> </w:t>
      </w:r>
      <w:r w:rsidR="0031490F">
        <w:rPr>
          <w:lang w:val="en-US"/>
        </w:rPr>
        <w:t xml:space="preserve">we </w:t>
      </w:r>
      <w:r w:rsidR="00B036F6">
        <w:rPr>
          <w:lang w:val="en-US"/>
        </w:rPr>
        <w:t xml:space="preserve">are asked to </w:t>
      </w:r>
      <w:r w:rsidR="0031490F">
        <w:rPr>
          <w:lang w:val="en-US"/>
        </w:rPr>
        <w:t>choose a relationship typ</w:t>
      </w:r>
      <w:r w:rsidR="002B0712">
        <w:rPr>
          <w:lang w:val="en-US"/>
        </w:rPr>
        <w:t>e</w:t>
      </w:r>
      <w:r w:rsidR="0031490F">
        <w:rPr>
          <w:lang w:val="en-US"/>
        </w:rPr>
        <w:t>:</w:t>
      </w:r>
    </w:p>
    <w:p w14:paraId="5C01CC0D" w14:textId="4BFDED48" w:rsidR="0031490F" w:rsidRDefault="0031490F" w:rsidP="00A71202">
      <w:pPr>
        <w:jc w:val="both"/>
        <w:rPr>
          <w:lang w:val="en-US"/>
        </w:rPr>
      </w:pPr>
    </w:p>
    <w:p w14:paraId="6784C5D6" w14:textId="39A34AE2" w:rsidR="0031490F" w:rsidRDefault="0031490F" w:rsidP="00A71202">
      <w:pPr>
        <w:jc w:val="both"/>
        <w:rPr>
          <w:lang w:val="en-US"/>
        </w:rPr>
      </w:pPr>
      <w:r>
        <w:rPr>
          <w:noProof/>
          <w:lang w:val="en-US"/>
        </w:rPr>
        <w:drawing>
          <wp:inline distT="0" distB="0" distL="0" distR="0" wp14:anchorId="4EC61C95" wp14:editId="47CD3BD2">
            <wp:extent cx="5756910" cy="2891155"/>
            <wp:effectExtent l="0" t="0" r="0" b="4445"/>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e 23"/>
                    <pic:cNvPicPr/>
                  </pic:nvPicPr>
                  <pic:blipFill>
                    <a:blip r:embed="rId25">
                      <a:extLst>
                        <a:ext uri="{28A0092B-C50C-407E-A947-70E740481C1C}">
                          <a14:useLocalDpi xmlns:a14="http://schemas.microsoft.com/office/drawing/2010/main" val="0"/>
                        </a:ext>
                      </a:extLst>
                    </a:blip>
                    <a:stretch>
                      <a:fillRect/>
                    </a:stretch>
                  </pic:blipFill>
                  <pic:spPr>
                    <a:xfrm>
                      <a:off x="0" y="0"/>
                      <a:ext cx="5756910" cy="2891155"/>
                    </a:xfrm>
                    <a:prstGeom prst="rect">
                      <a:avLst/>
                    </a:prstGeom>
                  </pic:spPr>
                </pic:pic>
              </a:graphicData>
            </a:graphic>
          </wp:inline>
        </w:drawing>
      </w:r>
    </w:p>
    <w:p w14:paraId="131153CA" w14:textId="77777777" w:rsidR="00EC4EEE" w:rsidRDefault="00EC4EEE" w:rsidP="00A71202">
      <w:pPr>
        <w:jc w:val="both"/>
        <w:rPr>
          <w:lang w:val="en-US"/>
        </w:rPr>
      </w:pPr>
    </w:p>
    <w:p w14:paraId="4C385E74" w14:textId="77777777" w:rsidR="00EC4EEE" w:rsidRDefault="00EC4EEE" w:rsidP="00A71202">
      <w:pPr>
        <w:jc w:val="both"/>
        <w:rPr>
          <w:lang w:val="en-US"/>
        </w:rPr>
      </w:pPr>
    </w:p>
    <w:p w14:paraId="28EB66F2" w14:textId="29E834A5" w:rsidR="000005C6" w:rsidRDefault="00B138BC" w:rsidP="00A71202">
      <w:pPr>
        <w:jc w:val="both"/>
        <w:rPr>
          <w:lang w:val="en-US"/>
        </w:rPr>
      </w:pPr>
      <w:r>
        <w:rPr>
          <w:lang w:val="en-US"/>
        </w:rPr>
        <w:t xml:space="preserve">We </w:t>
      </w:r>
      <w:r w:rsidR="00C00461">
        <w:rPr>
          <w:lang w:val="en-US"/>
        </w:rPr>
        <w:t>choose “</w:t>
      </w:r>
      <w:r w:rsidR="00C00461" w:rsidRPr="00C00461">
        <w:rPr>
          <w:i/>
          <w:iCs/>
          <w:lang w:val="en-US"/>
        </w:rPr>
        <w:t>owns</w:t>
      </w:r>
      <w:r w:rsidR="00C00461">
        <w:rPr>
          <w:lang w:val="en-US"/>
        </w:rPr>
        <w:t xml:space="preserve">” in </w:t>
      </w:r>
      <w:r w:rsidR="00D60B8B">
        <w:rPr>
          <w:lang w:val="en-US"/>
        </w:rPr>
        <w:t>the modal dial</w:t>
      </w:r>
      <w:r w:rsidR="006B0A5A">
        <w:rPr>
          <w:lang w:val="en-US"/>
        </w:rPr>
        <w:t>o</w:t>
      </w:r>
      <w:r w:rsidR="00D60B8B">
        <w:rPr>
          <w:lang w:val="en-US"/>
        </w:rPr>
        <w:t>g that pops up</w:t>
      </w:r>
      <w:r w:rsidR="00CB67AA">
        <w:rPr>
          <w:lang w:val="en-US"/>
        </w:rPr>
        <w:t>,</w:t>
      </w:r>
      <w:r w:rsidR="002D443C">
        <w:rPr>
          <w:lang w:val="en-US"/>
        </w:rPr>
        <w:t xml:space="preserve"> </w:t>
      </w:r>
      <w:r w:rsidR="004E79B7">
        <w:rPr>
          <w:lang w:val="en-US"/>
        </w:rPr>
        <w:t xml:space="preserve">clicks </w:t>
      </w:r>
      <w:r w:rsidR="00CB67AA">
        <w:rPr>
          <w:lang w:val="en-US"/>
        </w:rPr>
        <w:t xml:space="preserve">on </w:t>
      </w:r>
      <w:r w:rsidR="004E79B7">
        <w:rPr>
          <w:lang w:val="en-US"/>
        </w:rPr>
        <w:t>“</w:t>
      </w:r>
      <w:r w:rsidR="004E79B7" w:rsidRPr="00130A83">
        <w:rPr>
          <w:i/>
          <w:iCs/>
          <w:lang w:val="en-US"/>
        </w:rPr>
        <w:t>Done</w:t>
      </w:r>
      <w:r w:rsidR="00130A83">
        <w:rPr>
          <w:lang w:val="en-US"/>
        </w:rPr>
        <w:t>”</w:t>
      </w:r>
      <w:r w:rsidR="00CB67AA">
        <w:rPr>
          <w:lang w:val="en-US"/>
        </w:rPr>
        <w:t xml:space="preserve"> and the relationship is created.</w:t>
      </w:r>
      <w:r w:rsidR="00FC15CE">
        <w:rPr>
          <w:lang w:val="en-US"/>
        </w:rPr>
        <w:t xml:space="preserve"> </w:t>
      </w:r>
      <w:r w:rsidR="00996DEC">
        <w:rPr>
          <w:lang w:val="en-US"/>
        </w:rPr>
        <w:t xml:space="preserve">(If you click on the “x” in the top right corner of the dialog, </w:t>
      </w:r>
      <w:r w:rsidR="005F1476">
        <w:rPr>
          <w:lang w:val="en-US"/>
        </w:rPr>
        <w:t>the operation is canceled.)</w:t>
      </w:r>
    </w:p>
    <w:p w14:paraId="5FE046F0" w14:textId="77777777" w:rsidR="00270B5B" w:rsidRDefault="00270B5B" w:rsidP="00A71202">
      <w:pPr>
        <w:jc w:val="both"/>
        <w:rPr>
          <w:lang w:val="en-US"/>
        </w:rPr>
      </w:pPr>
    </w:p>
    <w:p w14:paraId="487C88DB" w14:textId="010341D1" w:rsidR="00B138BC" w:rsidRDefault="00270B5B" w:rsidP="00A71202">
      <w:pPr>
        <w:jc w:val="both"/>
        <w:rPr>
          <w:lang w:val="en-US"/>
        </w:rPr>
      </w:pPr>
      <w:r>
        <w:rPr>
          <w:lang w:val="en-US"/>
        </w:rPr>
        <w:t>W</w:t>
      </w:r>
      <w:r w:rsidR="007E6EB1">
        <w:rPr>
          <w:lang w:val="en-US"/>
        </w:rPr>
        <w:t xml:space="preserve">e continue modeling </w:t>
      </w:r>
      <w:r>
        <w:rPr>
          <w:lang w:val="en-US"/>
        </w:rPr>
        <w:t xml:space="preserve">objects and relationships </w:t>
      </w:r>
      <w:r w:rsidR="007E6EB1">
        <w:rPr>
          <w:lang w:val="en-US"/>
        </w:rPr>
        <w:t xml:space="preserve">and may end </w:t>
      </w:r>
      <w:r w:rsidR="00226316">
        <w:rPr>
          <w:lang w:val="en-US"/>
        </w:rPr>
        <w:t xml:space="preserve">up </w:t>
      </w:r>
      <w:r w:rsidR="008908EB">
        <w:rPr>
          <w:lang w:val="en-US"/>
        </w:rPr>
        <w:t xml:space="preserve">with a model </w:t>
      </w:r>
      <w:r w:rsidR="007427BA">
        <w:rPr>
          <w:lang w:val="en-US"/>
        </w:rPr>
        <w:t>like</w:t>
      </w:r>
      <w:r w:rsidR="00226316">
        <w:rPr>
          <w:lang w:val="en-US"/>
        </w:rPr>
        <w:t xml:space="preserve"> this:</w:t>
      </w:r>
    </w:p>
    <w:p w14:paraId="7E5D187D" w14:textId="548181B3" w:rsidR="00226316" w:rsidRDefault="00226316" w:rsidP="00A71202">
      <w:pPr>
        <w:jc w:val="both"/>
        <w:rPr>
          <w:lang w:val="en-US"/>
        </w:rPr>
      </w:pPr>
    </w:p>
    <w:p w14:paraId="07598779" w14:textId="1FBF75AE" w:rsidR="00226316" w:rsidRDefault="00226316" w:rsidP="00A71202">
      <w:pPr>
        <w:jc w:val="both"/>
        <w:rPr>
          <w:lang w:val="en-US"/>
        </w:rPr>
      </w:pPr>
      <w:r>
        <w:rPr>
          <w:noProof/>
          <w:lang w:val="en-US"/>
        </w:rPr>
        <w:drawing>
          <wp:inline distT="0" distB="0" distL="0" distR="0" wp14:anchorId="0F125673" wp14:editId="4953D9FB">
            <wp:extent cx="5756910" cy="1998980"/>
            <wp:effectExtent l="0" t="0" r="0"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e 24"/>
                    <pic:cNvPicPr/>
                  </pic:nvPicPr>
                  <pic:blipFill>
                    <a:blip r:embed="rId26">
                      <a:extLst>
                        <a:ext uri="{28A0092B-C50C-407E-A947-70E740481C1C}">
                          <a14:useLocalDpi xmlns:a14="http://schemas.microsoft.com/office/drawing/2010/main" val="0"/>
                        </a:ext>
                      </a:extLst>
                    </a:blip>
                    <a:stretch>
                      <a:fillRect/>
                    </a:stretch>
                  </pic:blipFill>
                  <pic:spPr>
                    <a:xfrm>
                      <a:off x="0" y="0"/>
                      <a:ext cx="5756910" cy="1998980"/>
                    </a:xfrm>
                    <a:prstGeom prst="rect">
                      <a:avLst/>
                    </a:prstGeom>
                  </pic:spPr>
                </pic:pic>
              </a:graphicData>
            </a:graphic>
          </wp:inline>
        </w:drawing>
      </w:r>
    </w:p>
    <w:p w14:paraId="77D71156" w14:textId="0F63FB3D" w:rsidR="008D30D5" w:rsidRDefault="008D30D5" w:rsidP="00BC75CB">
      <w:pPr>
        <w:rPr>
          <w:b/>
          <w:bCs/>
          <w:lang w:val="en-US"/>
        </w:rPr>
      </w:pPr>
    </w:p>
    <w:p w14:paraId="09A9FAF3" w14:textId="741D0893" w:rsidR="008D30D5" w:rsidRDefault="008D30D5" w:rsidP="00BC75CB">
      <w:pPr>
        <w:rPr>
          <w:b/>
          <w:bCs/>
          <w:lang w:val="en-US"/>
        </w:rPr>
      </w:pPr>
    </w:p>
    <w:p w14:paraId="18DEE5F1" w14:textId="68313B66" w:rsidR="008550AB" w:rsidRDefault="00911929" w:rsidP="00BC75CB">
      <w:pPr>
        <w:rPr>
          <w:b/>
          <w:bCs/>
          <w:lang w:val="en-US"/>
        </w:rPr>
      </w:pPr>
      <w:r>
        <w:rPr>
          <w:b/>
          <w:bCs/>
          <w:lang w:val="en-US"/>
        </w:rPr>
        <w:t>Modifying object and relationship views</w:t>
      </w:r>
    </w:p>
    <w:p w14:paraId="43C0ADB1" w14:textId="51D43FE2" w:rsidR="00911929" w:rsidRDefault="00911929" w:rsidP="00BC75CB">
      <w:pPr>
        <w:rPr>
          <w:lang w:val="en-US"/>
        </w:rPr>
      </w:pPr>
    </w:p>
    <w:p w14:paraId="56A3A01C" w14:textId="747E9517" w:rsidR="00911929" w:rsidRDefault="00BF393A" w:rsidP="00BC75CB">
      <w:pPr>
        <w:rPr>
          <w:lang w:val="en-US"/>
        </w:rPr>
      </w:pPr>
      <w:r>
        <w:rPr>
          <w:lang w:val="en-US"/>
        </w:rPr>
        <w:t xml:space="preserve">How objects and relationships appear in the model </w:t>
      </w:r>
      <w:r w:rsidR="003A49CF">
        <w:rPr>
          <w:lang w:val="en-US"/>
        </w:rPr>
        <w:t xml:space="preserve">when they are created </w:t>
      </w:r>
      <w:r>
        <w:rPr>
          <w:lang w:val="en-US"/>
        </w:rPr>
        <w:t xml:space="preserve">is decided by the </w:t>
      </w:r>
      <w:r w:rsidR="003A49CF">
        <w:rPr>
          <w:lang w:val="en-US"/>
        </w:rPr>
        <w:t xml:space="preserve">typeview definitions of </w:t>
      </w:r>
      <w:r w:rsidR="002F720C">
        <w:rPr>
          <w:lang w:val="en-US"/>
        </w:rPr>
        <w:t xml:space="preserve">the respective types. The appearance in the model can be overridden by </w:t>
      </w:r>
      <w:r w:rsidR="00F90D7B">
        <w:rPr>
          <w:lang w:val="en-US"/>
        </w:rPr>
        <w:t xml:space="preserve">defining object and relationship views. </w:t>
      </w:r>
    </w:p>
    <w:p w14:paraId="372A7955" w14:textId="5926F2A8" w:rsidR="00CC5523" w:rsidRDefault="00CC5523" w:rsidP="00BC75CB">
      <w:pPr>
        <w:rPr>
          <w:lang w:val="en-US"/>
        </w:rPr>
      </w:pPr>
    </w:p>
    <w:p w14:paraId="4637EDCC" w14:textId="305E41C1" w:rsidR="0016603A" w:rsidRDefault="0016603A" w:rsidP="00BC75CB">
      <w:pPr>
        <w:rPr>
          <w:lang w:val="en-US"/>
        </w:rPr>
      </w:pPr>
      <w:r>
        <w:rPr>
          <w:lang w:val="en-US"/>
        </w:rPr>
        <w:t>The objectview of the person “</w:t>
      </w:r>
      <w:r w:rsidRPr="0016603A">
        <w:rPr>
          <w:i/>
          <w:iCs/>
          <w:lang w:val="en-US"/>
        </w:rPr>
        <w:t>Me</w:t>
      </w:r>
      <w:r>
        <w:rPr>
          <w:lang w:val="en-US"/>
        </w:rPr>
        <w:t>” looks like this:</w:t>
      </w:r>
    </w:p>
    <w:p w14:paraId="2C387116" w14:textId="0C57311D" w:rsidR="0016603A" w:rsidRDefault="0016603A" w:rsidP="00BC75CB">
      <w:pPr>
        <w:rPr>
          <w:lang w:val="en-US"/>
        </w:rPr>
      </w:pPr>
    </w:p>
    <w:p w14:paraId="0803CA07" w14:textId="494B6D19" w:rsidR="0016603A" w:rsidRPr="00911929" w:rsidRDefault="0016603A" w:rsidP="00EC4EEE">
      <w:pPr>
        <w:ind w:firstLine="1701"/>
        <w:rPr>
          <w:lang w:val="en-US"/>
        </w:rPr>
      </w:pPr>
      <w:r>
        <w:rPr>
          <w:noProof/>
          <w:lang w:val="en-US"/>
        </w:rPr>
        <w:drawing>
          <wp:inline distT="0" distB="0" distL="0" distR="0" wp14:anchorId="6DA5281A" wp14:editId="21479371">
            <wp:extent cx="3299791" cy="3210384"/>
            <wp:effectExtent l="0" t="0" r="0" b="9525"/>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54832" cy="3263934"/>
                    </a:xfrm>
                    <a:prstGeom prst="rect">
                      <a:avLst/>
                    </a:prstGeom>
                  </pic:spPr>
                </pic:pic>
              </a:graphicData>
            </a:graphic>
          </wp:inline>
        </w:drawing>
      </w:r>
    </w:p>
    <w:p w14:paraId="38D67B45" w14:textId="17C5E36C" w:rsidR="00086D67" w:rsidRDefault="00086D67">
      <w:pPr>
        <w:rPr>
          <w:lang w:val="en-US"/>
        </w:rPr>
      </w:pPr>
    </w:p>
    <w:p w14:paraId="1DB26CE5" w14:textId="669A93A4" w:rsidR="00CB243B" w:rsidRDefault="00CB243B">
      <w:pPr>
        <w:rPr>
          <w:lang w:val="en-US"/>
        </w:rPr>
      </w:pPr>
      <w:r>
        <w:rPr>
          <w:lang w:val="en-US"/>
        </w:rPr>
        <w:t xml:space="preserve">We see that we can modify </w:t>
      </w:r>
      <w:r w:rsidR="00EF003F">
        <w:rPr>
          <w:lang w:val="en-US"/>
        </w:rPr>
        <w:t xml:space="preserve">the </w:t>
      </w:r>
      <w:r w:rsidR="00EF003F" w:rsidRPr="00EF003F">
        <w:rPr>
          <w:i/>
          <w:iCs/>
          <w:lang w:val="en-US"/>
        </w:rPr>
        <w:t>fillcolor</w:t>
      </w:r>
      <w:r w:rsidR="00EF003F">
        <w:rPr>
          <w:lang w:val="en-US"/>
        </w:rPr>
        <w:t xml:space="preserve"> of the object, </w:t>
      </w:r>
      <w:r w:rsidR="00DC2CB2">
        <w:rPr>
          <w:lang w:val="en-US"/>
        </w:rPr>
        <w:t>the “</w:t>
      </w:r>
      <w:r w:rsidR="00DC2CB2" w:rsidRPr="00DE5ED9">
        <w:rPr>
          <w:i/>
          <w:iCs/>
          <w:lang w:val="en-US"/>
        </w:rPr>
        <w:t>strokecolor</w:t>
      </w:r>
      <w:r w:rsidR="00DC2CB2">
        <w:rPr>
          <w:lang w:val="en-US"/>
        </w:rPr>
        <w:t>”, the “</w:t>
      </w:r>
      <w:r w:rsidR="00DC2CB2" w:rsidRPr="00DE5ED9">
        <w:rPr>
          <w:i/>
          <w:iCs/>
          <w:lang w:val="en-US"/>
        </w:rPr>
        <w:t>icon</w:t>
      </w:r>
      <w:r w:rsidR="00DC2CB2">
        <w:rPr>
          <w:lang w:val="en-US"/>
        </w:rPr>
        <w:t>” as so on</w:t>
      </w:r>
      <w:r w:rsidR="000E5B8E">
        <w:rPr>
          <w:lang w:val="en-US"/>
        </w:rPr>
        <w:t xml:space="preserve">, and then give the object a </w:t>
      </w:r>
      <w:r w:rsidR="00987398">
        <w:rPr>
          <w:lang w:val="en-US"/>
        </w:rPr>
        <w:t>specialized</w:t>
      </w:r>
      <w:r w:rsidR="000E5B8E">
        <w:rPr>
          <w:lang w:val="en-US"/>
        </w:rPr>
        <w:t xml:space="preserve"> look</w:t>
      </w:r>
      <w:r w:rsidR="00987398">
        <w:rPr>
          <w:lang w:val="en-US"/>
        </w:rPr>
        <w:t xml:space="preserve"> that differs from </w:t>
      </w:r>
      <w:r w:rsidR="00A70EAC">
        <w:rPr>
          <w:lang w:val="en-US"/>
        </w:rPr>
        <w:t xml:space="preserve">the </w:t>
      </w:r>
      <w:r w:rsidR="00987398">
        <w:rPr>
          <w:lang w:val="en-US"/>
        </w:rPr>
        <w:t xml:space="preserve">default appearance. </w:t>
      </w:r>
    </w:p>
    <w:p w14:paraId="531EEBCB" w14:textId="6448B631" w:rsidR="0058402E" w:rsidRDefault="0058402E">
      <w:pPr>
        <w:rPr>
          <w:lang w:val="en-US"/>
        </w:rPr>
      </w:pPr>
    </w:p>
    <w:p w14:paraId="548261C6" w14:textId="71ECED50" w:rsidR="0058402E" w:rsidRDefault="0040774C">
      <w:pPr>
        <w:rPr>
          <w:lang w:val="en-US"/>
        </w:rPr>
      </w:pPr>
      <w:r>
        <w:rPr>
          <w:lang w:val="en-US"/>
        </w:rPr>
        <w:t>We can do the same with relationships</w:t>
      </w:r>
      <w:r w:rsidR="00A64DBA">
        <w:rPr>
          <w:lang w:val="en-US"/>
        </w:rPr>
        <w:t>, and modify the color, the arrowheads, and so on</w:t>
      </w:r>
      <w:r w:rsidR="001304E6">
        <w:rPr>
          <w:lang w:val="en-US"/>
        </w:rPr>
        <w:t xml:space="preserve">, when we want to deviate from the default. </w:t>
      </w:r>
    </w:p>
    <w:p w14:paraId="00756016" w14:textId="77777777" w:rsidR="00B47935" w:rsidRDefault="00B47935">
      <w:pPr>
        <w:rPr>
          <w:b/>
          <w:bCs/>
          <w:sz w:val="28"/>
          <w:szCs w:val="28"/>
          <w:lang w:val="en-US"/>
        </w:rPr>
      </w:pPr>
    </w:p>
    <w:p w14:paraId="65DEAD82" w14:textId="2DC200F2" w:rsidR="008D17ED" w:rsidRDefault="008D17ED" w:rsidP="008D17ED">
      <w:pPr>
        <w:jc w:val="both"/>
        <w:rPr>
          <w:b/>
          <w:bCs/>
          <w:lang w:val="en-US"/>
        </w:rPr>
      </w:pPr>
      <w:r>
        <w:rPr>
          <w:b/>
          <w:bCs/>
          <w:lang w:val="en-US"/>
        </w:rPr>
        <w:t>3</w:t>
      </w:r>
      <w:r w:rsidRPr="005D7377">
        <w:rPr>
          <w:b/>
          <w:bCs/>
          <w:lang w:val="en-US"/>
        </w:rPr>
        <w:t xml:space="preserve">. </w:t>
      </w:r>
      <w:r w:rsidR="00CB5C8C">
        <w:rPr>
          <w:b/>
          <w:bCs/>
          <w:lang w:val="en-US"/>
        </w:rPr>
        <w:t>Organizing</w:t>
      </w:r>
      <w:r>
        <w:rPr>
          <w:b/>
          <w:bCs/>
          <w:lang w:val="en-US"/>
        </w:rPr>
        <w:t xml:space="preserve"> model</w:t>
      </w:r>
      <w:r w:rsidR="00CB5C8C">
        <w:rPr>
          <w:b/>
          <w:bCs/>
          <w:lang w:val="en-US"/>
        </w:rPr>
        <w:t xml:space="preserve"> content using </w:t>
      </w:r>
      <w:r w:rsidR="00653EBA">
        <w:rPr>
          <w:b/>
          <w:bCs/>
          <w:lang w:val="en-US"/>
        </w:rPr>
        <w:t>M</w:t>
      </w:r>
      <w:r w:rsidR="00CB5C8C">
        <w:rPr>
          <w:b/>
          <w:bCs/>
          <w:lang w:val="en-US"/>
        </w:rPr>
        <w:t>odelviews</w:t>
      </w:r>
    </w:p>
    <w:p w14:paraId="0476947D" w14:textId="542B2F70" w:rsidR="004055D3" w:rsidRDefault="004055D3" w:rsidP="008D17ED">
      <w:pPr>
        <w:jc w:val="both"/>
        <w:rPr>
          <w:lang w:val="en-US"/>
        </w:rPr>
      </w:pPr>
    </w:p>
    <w:p w14:paraId="1D354F43" w14:textId="77777777" w:rsidR="009C6F72" w:rsidRDefault="004206E2" w:rsidP="008D17ED">
      <w:pPr>
        <w:jc w:val="both"/>
        <w:rPr>
          <w:lang w:val="en-US"/>
        </w:rPr>
      </w:pPr>
      <w:r>
        <w:rPr>
          <w:lang w:val="en-US"/>
        </w:rPr>
        <w:t xml:space="preserve">As explained in the </w:t>
      </w:r>
      <w:r w:rsidRPr="00E30113">
        <w:rPr>
          <w:b/>
          <w:bCs/>
          <w:lang w:val="en-US"/>
        </w:rPr>
        <w:t>Concepts</w:t>
      </w:r>
      <w:r>
        <w:rPr>
          <w:lang w:val="en-US"/>
        </w:rPr>
        <w:t xml:space="preserve"> chapter</w:t>
      </w:r>
      <w:r w:rsidR="00E30113">
        <w:rPr>
          <w:lang w:val="en-US"/>
        </w:rPr>
        <w:t xml:space="preserve">, the model content may be organized in several </w:t>
      </w:r>
      <w:r w:rsidR="00653EBA">
        <w:rPr>
          <w:lang w:val="en-US"/>
        </w:rPr>
        <w:t xml:space="preserve">modelviews. </w:t>
      </w:r>
      <w:r w:rsidR="005018AF">
        <w:rPr>
          <w:lang w:val="en-US"/>
        </w:rPr>
        <w:t>The reason for doing so may vary</w:t>
      </w:r>
      <w:r w:rsidR="007C27A2">
        <w:rPr>
          <w:lang w:val="en-US"/>
        </w:rPr>
        <w:t xml:space="preserve">. </w:t>
      </w:r>
    </w:p>
    <w:p w14:paraId="294341B5" w14:textId="77879C58" w:rsidR="004206E2" w:rsidRDefault="007C27A2" w:rsidP="008D17ED">
      <w:pPr>
        <w:jc w:val="both"/>
        <w:rPr>
          <w:lang w:val="en-US"/>
        </w:rPr>
      </w:pPr>
      <w:r>
        <w:rPr>
          <w:lang w:val="en-US"/>
        </w:rPr>
        <w:t>One</w:t>
      </w:r>
      <w:r w:rsidR="008D009E">
        <w:rPr>
          <w:lang w:val="en-US"/>
        </w:rPr>
        <w:t xml:space="preserve"> reason may be to </w:t>
      </w:r>
      <w:r w:rsidR="008E2BAD">
        <w:rPr>
          <w:lang w:val="en-US"/>
        </w:rPr>
        <w:t xml:space="preserve">have views of different </w:t>
      </w:r>
      <w:r w:rsidR="0021254F">
        <w:rPr>
          <w:lang w:val="en-US"/>
        </w:rPr>
        <w:t xml:space="preserve">levels of </w:t>
      </w:r>
      <w:r w:rsidR="008E2BAD">
        <w:rPr>
          <w:lang w:val="en-US"/>
        </w:rPr>
        <w:t>detail</w:t>
      </w:r>
      <w:r w:rsidR="00F95CD7">
        <w:rPr>
          <w:lang w:val="en-US"/>
        </w:rPr>
        <w:t xml:space="preserve">, such </w:t>
      </w:r>
      <w:r w:rsidR="002975A6">
        <w:rPr>
          <w:lang w:val="en-US"/>
        </w:rPr>
        <w:t xml:space="preserve">as showing </w:t>
      </w:r>
      <w:r w:rsidR="00E1504F">
        <w:rPr>
          <w:lang w:val="en-US"/>
        </w:rPr>
        <w:t xml:space="preserve">high level concepts in one </w:t>
      </w:r>
      <w:r w:rsidR="009C6F72">
        <w:rPr>
          <w:lang w:val="en-US"/>
        </w:rPr>
        <w:t>model</w:t>
      </w:r>
      <w:r w:rsidR="00E1504F">
        <w:rPr>
          <w:lang w:val="en-US"/>
        </w:rPr>
        <w:t xml:space="preserve">view, and detailed views of the different concepts in </w:t>
      </w:r>
      <w:r w:rsidR="00325052">
        <w:rPr>
          <w:lang w:val="en-US"/>
        </w:rPr>
        <w:t>sep</w:t>
      </w:r>
      <w:r w:rsidR="006F79BD">
        <w:rPr>
          <w:lang w:val="en-US"/>
        </w:rPr>
        <w:t>a</w:t>
      </w:r>
      <w:r w:rsidR="00325052">
        <w:rPr>
          <w:lang w:val="en-US"/>
        </w:rPr>
        <w:t>rate</w:t>
      </w:r>
      <w:r w:rsidR="00E1504F">
        <w:rPr>
          <w:lang w:val="en-US"/>
        </w:rPr>
        <w:t xml:space="preserve"> modelviews</w:t>
      </w:r>
      <w:r w:rsidR="009C6F72">
        <w:rPr>
          <w:lang w:val="en-US"/>
        </w:rPr>
        <w:t xml:space="preserve">. </w:t>
      </w:r>
    </w:p>
    <w:p w14:paraId="66A637E2" w14:textId="18714FE5" w:rsidR="003E357D" w:rsidRDefault="003E357D" w:rsidP="008D17ED">
      <w:pPr>
        <w:jc w:val="both"/>
        <w:rPr>
          <w:lang w:val="en-US"/>
        </w:rPr>
      </w:pPr>
      <w:r>
        <w:rPr>
          <w:lang w:val="en-US"/>
        </w:rPr>
        <w:t xml:space="preserve">An example of this would be to focus on </w:t>
      </w:r>
      <w:r w:rsidR="008903D3">
        <w:rPr>
          <w:lang w:val="en-US"/>
        </w:rPr>
        <w:t xml:space="preserve">object and relationship types in one </w:t>
      </w:r>
      <w:r w:rsidR="00A078B1">
        <w:rPr>
          <w:lang w:val="en-US"/>
        </w:rPr>
        <w:t xml:space="preserve">modelview and </w:t>
      </w:r>
      <w:r w:rsidR="00BF2B58">
        <w:rPr>
          <w:lang w:val="en-US"/>
        </w:rPr>
        <w:t xml:space="preserve">types with their properties in a second modelview. </w:t>
      </w:r>
    </w:p>
    <w:p w14:paraId="5284F6BE" w14:textId="77777777" w:rsidR="00BF2B58" w:rsidRDefault="00BF2B58" w:rsidP="008D17ED">
      <w:pPr>
        <w:jc w:val="both"/>
        <w:rPr>
          <w:lang w:val="en-US"/>
        </w:rPr>
      </w:pPr>
    </w:p>
    <w:p w14:paraId="119142F8" w14:textId="251B03E6" w:rsidR="006F79BD" w:rsidRDefault="00186EBD" w:rsidP="008D17ED">
      <w:pPr>
        <w:jc w:val="both"/>
        <w:rPr>
          <w:lang w:val="en-US"/>
        </w:rPr>
      </w:pPr>
      <w:r>
        <w:rPr>
          <w:lang w:val="en-US"/>
        </w:rPr>
        <w:t>In another situation</w:t>
      </w:r>
      <w:r w:rsidR="00536129">
        <w:rPr>
          <w:lang w:val="en-US"/>
        </w:rPr>
        <w:t xml:space="preserve">, if </w:t>
      </w:r>
      <w:r w:rsidR="00453E39">
        <w:rPr>
          <w:lang w:val="en-US"/>
        </w:rPr>
        <w:t>you have</w:t>
      </w:r>
      <w:r w:rsidR="00536129">
        <w:rPr>
          <w:lang w:val="en-US"/>
        </w:rPr>
        <w:t xml:space="preserve"> a large model covering separate </w:t>
      </w:r>
      <w:r w:rsidR="00C608BE">
        <w:rPr>
          <w:lang w:val="en-US"/>
        </w:rPr>
        <w:t xml:space="preserve">areas such as business </w:t>
      </w:r>
      <w:r w:rsidR="009645E9">
        <w:rPr>
          <w:lang w:val="en-US"/>
        </w:rPr>
        <w:t xml:space="preserve">or technical, </w:t>
      </w:r>
      <w:r>
        <w:rPr>
          <w:lang w:val="en-US"/>
        </w:rPr>
        <w:t>it would be nat</w:t>
      </w:r>
      <w:r w:rsidR="00854031">
        <w:rPr>
          <w:lang w:val="en-US"/>
        </w:rPr>
        <w:t xml:space="preserve">ural to use different modelviews for </w:t>
      </w:r>
      <w:r w:rsidR="00C932E6">
        <w:rPr>
          <w:lang w:val="en-US"/>
        </w:rPr>
        <w:t>the separate areas.</w:t>
      </w:r>
    </w:p>
    <w:p w14:paraId="1153B6F0" w14:textId="466789AF" w:rsidR="0028253B" w:rsidRDefault="0028253B" w:rsidP="008D17ED">
      <w:pPr>
        <w:jc w:val="both"/>
        <w:rPr>
          <w:lang w:val="en-US"/>
        </w:rPr>
      </w:pPr>
    </w:p>
    <w:p w14:paraId="0D19DA84" w14:textId="44CAB095" w:rsidR="00B72DE1" w:rsidRDefault="00715088" w:rsidP="008D17ED">
      <w:pPr>
        <w:jc w:val="both"/>
        <w:rPr>
          <w:lang w:val="en-US"/>
        </w:rPr>
      </w:pPr>
      <w:r>
        <w:rPr>
          <w:lang w:val="en-US"/>
        </w:rPr>
        <w:t xml:space="preserve">What to remember is, </w:t>
      </w:r>
      <w:r w:rsidR="002823F7">
        <w:rPr>
          <w:lang w:val="en-US"/>
        </w:rPr>
        <w:t xml:space="preserve">if the same object appears in two or more modelviews, </w:t>
      </w:r>
      <w:r w:rsidR="00261E6D">
        <w:rPr>
          <w:lang w:val="en-US"/>
        </w:rPr>
        <w:t xml:space="preserve">you should </w:t>
      </w:r>
      <w:r w:rsidR="009F37EB">
        <w:rPr>
          <w:lang w:val="en-US"/>
        </w:rPr>
        <w:t xml:space="preserve">do a </w:t>
      </w:r>
      <w:r w:rsidR="00E5147D">
        <w:rPr>
          <w:lang w:val="en-US"/>
        </w:rPr>
        <w:t>“</w:t>
      </w:r>
      <w:r w:rsidR="00E5147D" w:rsidRPr="00E5147D">
        <w:rPr>
          <w:i/>
          <w:iCs/>
          <w:lang w:val="en-US"/>
        </w:rPr>
        <w:t>C</w:t>
      </w:r>
      <w:r w:rsidR="009F37EB" w:rsidRPr="00E5147D">
        <w:rPr>
          <w:i/>
          <w:iCs/>
          <w:lang w:val="en-US"/>
        </w:rPr>
        <w:t>opy</w:t>
      </w:r>
      <w:r w:rsidR="00E5147D">
        <w:rPr>
          <w:lang w:val="en-US"/>
        </w:rPr>
        <w:t>”</w:t>
      </w:r>
      <w:r w:rsidR="009F37EB">
        <w:rPr>
          <w:lang w:val="en-US"/>
        </w:rPr>
        <w:t xml:space="preserve"> </w:t>
      </w:r>
      <w:r w:rsidR="00095D80">
        <w:rPr>
          <w:lang w:val="en-US"/>
        </w:rPr>
        <w:t xml:space="preserve">in the first </w:t>
      </w:r>
      <w:r w:rsidR="00E5147D">
        <w:rPr>
          <w:lang w:val="en-US"/>
        </w:rPr>
        <w:t>model</w:t>
      </w:r>
      <w:r w:rsidR="00095D80">
        <w:rPr>
          <w:lang w:val="en-US"/>
        </w:rPr>
        <w:t>view and do a “</w:t>
      </w:r>
      <w:r w:rsidR="00095D80" w:rsidRPr="00095D80">
        <w:rPr>
          <w:i/>
          <w:iCs/>
          <w:lang w:val="en-US"/>
        </w:rPr>
        <w:t>Paste View</w:t>
      </w:r>
      <w:r w:rsidR="00095D80">
        <w:rPr>
          <w:i/>
          <w:iCs/>
          <w:lang w:val="en-US"/>
        </w:rPr>
        <w:t>”</w:t>
      </w:r>
      <w:r w:rsidR="00095D80">
        <w:rPr>
          <w:lang w:val="en-US"/>
        </w:rPr>
        <w:t xml:space="preserve"> in the second </w:t>
      </w:r>
      <w:r w:rsidR="00E5147D">
        <w:rPr>
          <w:lang w:val="en-US"/>
        </w:rPr>
        <w:t>model</w:t>
      </w:r>
      <w:r w:rsidR="00095D80">
        <w:rPr>
          <w:lang w:val="en-US"/>
        </w:rPr>
        <w:t xml:space="preserve">view. </w:t>
      </w:r>
    </w:p>
    <w:p w14:paraId="2EE5259D" w14:textId="5A39CE64" w:rsidR="00E5147D" w:rsidRDefault="00E5147D" w:rsidP="008D17ED">
      <w:pPr>
        <w:jc w:val="both"/>
        <w:rPr>
          <w:lang w:val="en-US"/>
        </w:rPr>
      </w:pPr>
      <w:r>
        <w:rPr>
          <w:lang w:val="en-US"/>
        </w:rPr>
        <w:t xml:space="preserve">The same applies if </w:t>
      </w:r>
      <w:r w:rsidR="00CC4F80">
        <w:rPr>
          <w:lang w:val="en-US"/>
        </w:rPr>
        <w:t xml:space="preserve">you want the same </w:t>
      </w:r>
      <w:r w:rsidR="00B67597">
        <w:rPr>
          <w:lang w:val="en-US"/>
        </w:rPr>
        <w:t xml:space="preserve">object-relationship </w:t>
      </w:r>
      <w:r w:rsidR="00CC4F80">
        <w:rPr>
          <w:lang w:val="en-US"/>
        </w:rPr>
        <w:t xml:space="preserve">structure to appear in different modelviews. </w:t>
      </w:r>
      <w:r w:rsidR="00040807">
        <w:rPr>
          <w:lang w:val="en-US"/>
        </w:rPr>
        <w:t>Do a “</w:t>
      </w:r>
      <w:r w:rsidR="00040807" w:rsidRPr="00040807">
        <w:rPr>
          <w:i/>
          <w:iCs/>
          <w:lang w:val="en-US"/>
        </w:rPr>
        <w:t>Copy</w:t>
      </w:r>
      <w:r w:rsidR="00040807">
        <w:rPr>
          <w:lang w:val="en-US"/>
        </w:rPr>
        <w:t xml:space="preserve">” </w:t>
      </w:r>
      <w:r w:rsidR="00663ACE">
        <w:rPr>
          <w:lang w:val="en-US"/>
        </w:rPr>
        <w:t xml:space="preserve">in the first modelview </w:t>
      </w:r>
      <w:r w:rsidR="00040807">
        <w:rPr>
          <w:lang w:val="en-US"/>
        </w:rPr>
        <w:t>followed by a “</w:t>
      </w:r>
      <w:r w:rsidR="00040807" w:rsidRPr="00040807">
        <w:rPr>
          <w:i/>
          <w:iCs/>
          <w:lang w:val="en-US"/>
        </w:rPr>
        <w:t>Paste View</w:t>
      </w:r>
      <w:r w:rsidR="00040807">
        <w:rPr>
          <w:lang w:val="en-US"/>
        </w:rPr>
        <w:t>”</w:t>
      </w:r>
      <w:r w:rsidR="00663ACE">
        <w:rPr>
          <w:lang w:val="en-US"/>
        </w:rPr>
        <w:t xml:space="preserve"> in the second</w:t>
      </w:r>
      <w:r w:rsidR="00040807">
        <w:rPr>
          <w:lang w:val="en-US"/>
        </w:rPr>
        <w:t xml:space="preserve">. </w:t>
      </w:r>
    </w:p>
    <w:p w14:paraId="4CAF4F0A" w14:textId="0BE36794" w:rsidR="00B72DE1" w:rsidRDefault="00B72DE1" w:rsidP="008D17ED">
      <w:pPr>
        <w:jc w:val="both"/>
        <w:rPr>
          <w:lang w:val="en-US"/>
        </w:rPr>
      </w:pPr>
    </w:p>
    <w:p w14:paraId="2BA509DF" w14:textId="3B907019" w:rsidR="004F0AA8" w:rsidRDefault="004F0AA8" w:rsidP="008D17ED">
      <w:pPr>
        <w:jc w:val="both"/>
        <w:rPr>
          <w:lang w:val="en-US"/>
        </w:rPr>
      </w:pPr>
      <w:r>
        <w:rPr>
          <w:lang w:val="en-US"/>
        </w:rPr>
        <w:t xml:space="preserve">You create a modelview by choosing “New Modelview” in the popup menu on the background. And you can do “Edit Modelview” if you want to change the name or the description. </w:t>
      </w:r>
    </w:p>
    <w:p w14:paraId="2F29440B" w14:textId="77777777" w:rsidR="00710460" w:rsidRDefault="00710460" w:rsidP="008D17ED">
      <w:pPr>
        <w:jc w:val="both"/>
        <w:rPr>
          <w:lang w:val="en-US"/>
        </w:rPr>
      </w:pPr>
    </w:p>
    <w:p w14:paraId="6EFC6AD2" w14:textId="258EB682" w:rsidR="004F0AA8" w:rsidRDefault="004F0AA8" w:rsidP="008D17ED">
      <w:pPr>
        <w:jc w:val="both"/>
        <w:rPr>
          <w:lang w:val="en-US"/>
        </w:rPr>
      </w:pPr>
      <w:r>
        <w:rPr>
          <w:lang w:val="en-US"/>
        </w:rPr>
        <w:t>If you have several modelviews they will be sorted by their names. If you want a specific sequence, you may let the first part of the name be a number. In that way you can control the sequence.</w:t>
      </w:r>
    </w:p>
    <w:p w14:paraId="2DFE908C" w14:textId="77777777" w:rsidR="00325052" w:rsidRDefault="00325052" w:rsidP="008D17ED">
      <w:pPr>
        <w:jc w:val="both"/>
        <w:rPr>
          <w:lang w:val="en-US"/>
        </w:rPr>
      </w:pPr>
    </w:p>
    <w:p w14:paraId="71730D85" w14:textId="45865948" w:rsidR="004206E2" w:rsidRPr="007427BA" w:rsidRDefault="007427BA" w:rsidP="008D17ED">
      <w:pPr>
        <w:jc w:val="both"/>
        <w:rPr>
          <w:b/>
          <w:bCs/>
          <w:lang w:val="en-US"/>
        </w:rPr>
      </w:pPr>
      <w:r w:rsidRPr="007427BA">
        <w:rPr>
          <w:b/>
          <w:bCs/>
          <w:lang w:val="en-US"/>
        </w:rPr>
        <w:t>Layout</w:t>
      </w:r>
      <w:r>
        <w:rPr>
          <w:b/>
          <w:bCs/>
          <w:lang w:val="en-US"/>
        </w:rPr>
        <w:t xml:space="preserve"> </w:t>
      </w:r>
      <w:r w:rsidR="00E94138">
        <w:rPr>
          <w:b/>
          <w:bCs/>
          <w:lang w:val="en-US"/>
        </w:rPr>
        <w:t>customization</w:t>
      </w:r>
    </w:p>
    <w:p w14:paraId="64034BF8" w14:textId="77777777" w:rsidR="007427BA" w:rsidRPr="007427BA" w:rsidRDefault="007427BA" w:rsidP="008D17ED">
      <w:pPr>
        <w:jc w:val="both"/>
        <w:rPr>
          <w:lang w:val="en-US"/>
        </w:rPr>
      </w:pPr>
    </w:p>
    <w:p w14:paraId="23629258" w14:textId="17DADD7C" w:rsidR="00E94138" w:rsidRDefault="00E94138">
      <w:pPr>
        <w:rPr>
          <w:lang w:val="en-US"/>
        </w:rPr>
      </w:pPr>
      <w:r>
        <w:rPr>
          <w:lang w:val="en-US"/>
        </w:rPr>
        <w:t>In each modelview you can specify:</w:t>
      </w:r>
    </w:p>
    <w:p w14:paraId="426F8E13" w14:textId="33A830EF" w:rsidR="00E94138" w:rsidRDefault="00E94138" w:rsidP="00E94138">
      <w:pPr>
        <w:pStyle w:val="ListParagraph"/>
        <w:numPr>
          <w:ilvl w:val="0"/>
          <w:numId w:val="1"/>
        </w:numPr>
        <w:rPr>
          <w:lang w:val="en-US"/>
        </w:rPr>
      </w:pPr>
      <w:r>
        <w:rPr>
          <w:lang w:val="en-US"/>
        </w:rPr>
        <w:t>automatic layout</w:t>
      </w:r>
    </w:p>
    <w:p w14:paraId="2E6355E6" w14:textId="10A6E739" w:rsidR="00E94138" w:rsidRDefault="00E94138" w:rsidP="00E94138">
      <w:pPr>
        <w:pStyle w:val="ListParagraph"/>
        <w:numPr>
          <w:ilvl w:val="0"/>
          <w:numId w:val="1"/>
        </w:numPr>
        <w:rPr>
          <w:lang w:val="en-US"/>
        </w:rPr>
      </w:pPr>
      <w:r>
        <w:rPr>
          <w:lang w:val="en-US"/>
        </w:rPr>
        <w:t>routing and curve</w:t>
      </w:r>
    </w:p>
    <w:p w14:paraId="512B1A0E" w14:textId="51E6ACD8" w:rsidR="00E94138" w:rsidRPr="00E94138" w:rsidRDefault="00E94138" w:rsidP="00E94138">
      <w:pPr>
        <w:pStyle w:val="ListParagraph"/>
        <w:numPr>
          <w:ilvl w:val="0"/>
          <w:numId w:val="1"/>
        </w:numPr>
        <w:rPr>
          <w:lang w:val="en-US"/>
        </w:rPr>
      </w:pPr>
      <w:r>
        <w:rPr>
          <w:lang w:val="en-US"/>
        </w:rPr>
        <w:t>show cardinality on/off</w:t>
      </w:r>
    </w:p>
    <w:p w14:paraId="1C5C120F" w14:textId="132D968E" w:rsidR="00E94138" w:rsidRDefault="00E94138">
      <w:pPr>
        <w:rPr>
          <w:lang w:val="en-US"/>
        </w:rPr>
      </w:pPr>
    </w:p>
    <w:p w14:paraId="56F5758A" w14:textId="6786F9F3" w:rsidR="00E94138" w:rsidRDefault="00E94138">
      <w:pPr>
        <w:rPr>
          <w:lang w:val="en-US"/>
        </w:rPr>
      </w:pPr>
      <w:r>
        <w:rPr>
          <w:lang w:val="en-US"/>
        </w:rPr>
        <w:t>There are a few built-in layout algorithms that you can choose to use if you want:</w:t>
      </w:r>
    </w:p>
    <w:p w14:paraId="402FE0AE" w14:textId="6EE83D62" w:rsidR="00E94138" w:rsidRDefault="00ED0651" w:rsidP="00E94138">
      <w:pPr>
        <w:pStyle w:val="ListParagraph"/>
        <w:numPr>
          <w:ilvl w:val="0"/>
          <w:numId w:val="1"/>
        </w:numPr>
        <w:rPr>
          <w:lang w:val="en-US"/>
        </w:rPr>
      </w:pPr>
      <w:r>
        <w:rPr>
          <w:lang w:val="en-US"/>
        </w:rPr>
        <w:t>“</w:t>
      </w:r>
      <w:r w:rsidR="00E94138" w:rsidRPr="00ED0651">
        <w:rPr>
          <w:i/>
          <w:iCs/>
          <w:lang w:val="en-US"/>
        </w:rPr>
        <w:t>Circular</w:t>
      </w:r>
      <w:r>
        <w:rPr>
          <w:lang w:val="en-US"/>
        </w:rPr>
        <w:t>”</w:t>
      </w:r>
      <w:r w:rsidR="00E94138">
        <w:rPr>
          <w:lang w:val="en-US"/>
        </w:rPr>
        <w:t xml:space="preserve"> layout</w:t>
      </w:r>
    </w:p>
    <w:p w14:paraId="4205FEF2" w14:textId="61C42817" w:rsidR="00E94138" w:rsidRDefault="00ED0651" w:rsidP="00E94138">
      <w:pPr>
        <w:pStyle w:val="ListParagraph"/>
        <w:numPr>
          <w:ilvl w:val="0"/>
          <w:numId w:val="1"/>
        </w:numPr>
        <w:rPr>
          <w:lang w:val="en-US"/>
        </w:rPr>
      </w:pPr>
      <w:r>
        <w:rPr>
          <w:lang w:val="en-US"/>
        </w:rPr>
        <w:t>“</w:t>
      </w:r>
      <w:r w:rsidR="00E94138" w:rsidRPr="00ED0651">
        <w:rPr>
          <w:i/>
          <w:iCs/>
          <w:lang w:val="en-US"/>
        </w:rPr>
        <w:t>Grid</w:t>
      </w:r>
      <w:r>
        <w:rPr>
          <w:lang w:val="en-US"/>
        </w:rPr>
        <w:t>”</w:t>
      </w:r>
      <w:r w:rsidR="00E94138">
        <w:rPr>
          <w:lang w:val="en-US"/>
        </w:rPr>
        <w:t xml:space="preserve"> layout</w:t>
      </w:r>
    </w:p>
    <w:p w14:paraId="66F6E5D0" w14:textId="5B4FC5AE" w:rsidR="00E94138" w:rsidRDefault="00ED0651" w:rsidP="00E94138">
      <w:pPr>
        <w:pStyle w:val="ListParagraph"/>
        <w:numPr>
          <w:ilvl w:val="0"/>
          <w:numId w:val="1"/>
        </w:numPr>
        <w:rPr>
          <w:lang w:val="en-US"/>
        </w:rPr>
      </w:pPr>
      <w:r>
        <w:rPr>
          <w:lang w:val="en-US"/>
        </w:rPr>
        <w:t>“</w:t>
      </w:r>
      <w:r w:rsidR="00E94138" w:rsidRPr="00ED0651">
        <w:rPr>
          <w:i/>
          <w:iCs/>
          <w:lang w:val="en-US"/>
        </w:rPr>
        <w:t>Tree</w:t>
      </w:r>
      <w:r>
        <w:rPr>
          <w:lang w:val="en-US"/>
        </w:rPr>
        <w:t xml:space="preserve">” </w:t>
      </w:r>
      <w:r w:rsidR="00E94138">
        <w:rPr>
          <w:lang w:val="en-US"/>
        </w:rPr>
        <w:t>layout</w:t>
      </w:r>
    </w:p>
    <w:p w14:paraId="0D87DC1E" w14:textId="0C6354B0" w:rsidR="00E94138" w:rsidRDefault="00ED0651" w:rsidP="00E94138">
      <w:pPr>
        <w:pStyle w:val="ListParagraph"/>
        <w:numPr>
          <w:ilvl w:val="0"/>
          <w:numId w:val="1"/>
        </w:numPr>
        <w:rPr>
          <w:lang w:val="en-US"/>
        </w:rPr>
      </w:pPr>
      <w:r>
        <w:rPr>
          <w:lang w:val="en-US"/>
        </w:rPr>
        <w:t>“</w:t>
      </w:r>
      <w:r w:rsidR="00E94138" w:rsidRPr="00ED0651">
        <w:rPr>
          <w:i/>
          <w:iCs/>
          <w:lang w:val="en-US"/>
        </w:rPr>
        <w:t>ForceDirected</w:t>
      </w:r>
      <w:r>
        <w:rPr>
          <w:lang w:val="en-US"/>
        </w:rPr>
        <w:t>” layout</w:t>
      </w:r>
    </w:p>
    <w:p w14:paraId="65A1BDC8" w14:textId="2A7811CE" w:rsidR="0080378B" w:rsidRPr="0080378B" w:rsidRDefault="00ED0651" w:rsidP="0080378B">
      <w:pPr>
        <w:pStyle w:val="ListParagraph"/>
        <w:numPr>
          <w:ilvl w:val="0"/>
          <w:numId w:val="1"/>
        </w:numPr>
        <w:rPr>
          <w:lang w:val="en-US"/>
        </w:rPr>
      </w:pPr>
      <w:r>
        <w:rPr>
          <w:lang w:val="en-US"/>
        </w:rPr>
        <w:t>“</w:t>
      </w:r>
      <w:r w:rsidR="00E94138" w:rsidRPr="00ED0651">
        <w:rPr>
          <w:i/>
          <w:iCs/>
          <w:lang w:val="en-US"/>
        </w:rPr>
        <w:t>LayeredDigraph</w:t>
      </w:r>
      <w:r>
        <w:rPr>
          <w:lang w:val="en-US"/>
        </w:rPr>
        <w:t>” layout</w:t>
      </w:r>
    </w:p>
    <w:p w14:paraId="44A26FDD" w14:textId="77777777" w:rsidR="0080378B" w:rsidRDefault="0080378B" w:rsidP="0080378B">
      <w:pPr>
        <w:pStyle w:val="ListParagraph"/>
        <w:ind w:left="0"/>
        <w:rPr>
          <w:lang w:val="en-US"/>
        </w:rPr>
      </w:pPr>
    </w:p>
    <w:p w14:paraId="024945FB" w14:textId="2CF5ECF6" w:rsidR="0080378B" w:rsidRDefault="0080378B" w:rsidP="0080378B">
      <w:pPr>
        <w:pStyle w:val="ListParagraph"/>
        <w:ind w:left="0"/>
        <w:rPr>
          <w:lang w:val="en-US"/>
        </w:rPr>
      </w:pPr>
      <w:r>
        <w:rPr>
          <w:lang w:val="en-US"/>
        </w:rPr>
        <w:t xml:space="preserve">The default is </w:t>
      </w:r>
      <w:r w:rsidR="00ED0651">
        <w:rPr>
          <w:lang w:val="en-US"/>
        </w:rPr>
        <w:t>“</w:t>
      </w:r>
      <w:r w:rsidR="00ED0651" w:rsidRPr="00ED0651">
        <w:rPr>
          <w:i/>
          <w:iCs/>
          <w:lang w:val="en-US"/>
        </w:rPr>
        <w:t>M</w:t>
      </w:r>
      <w:r w:rsidRPr="00ED0651">
        <w:rPr>
          <w:i/>
          <w:iCs/>
          <w:lang w:val="en-US"/>
        </w:rPr>
        <w:t>anual</w:t>
      </w:r>
      <w:r w:rsidR="00ED0651">
        <w:rPr>
          <w:lang w:val="en-US"/>
        </w:rPr>
        <w:t>”</w:t>
      </w:r>
      <w:r>
        <w:rPr>
          <w:lang w:val="en-US"/>
        </w:rPr>
        <w:t xml:space="preserve"> layout.</w:t>
      </w:r>
    </w:p>
    <w:p w14:paraId="5B5945A7" w14:textId="26AA492E" w:rsidR="00E94138" w:rsidRDefault="00E94138" w:rsidP="00E94138">
      <w:pPr>
        <w:rPr>
          <w:lang w:val="en-US"/>
        </w:rPr>
      </w:pPr>
      <w:r>
        <w:rPr>
          <w:lang w:val="en-US"/>
        </w:rPr>
        <w:t xml:space="preserve">It is recommended that you </w:t>
      </w:r>
      <w:r w:rsidR="0080378B">
        <w:rPr>
          <w:lang w:val="en-US"/>
        </w:rPr>
        <w:t>test the different layout algorithms to see if any suits your need.</w:t>
      </w:r>
    </w:p>
    <w:p w14:paraId="6DC61FA8" w14:textId="64B967D7" w:rsidR="0080378B" w:rsidRDefault="0080378B" w:rsidP="00E94138">
      <w:pPr>
        <w:rPr>
          <w:lang w:val="en-US"/>
        </w:rPr>
      </w:pPr>
    </w:p>
    <w:p w14:paraId="37D18E07" w14:textId="27ED87FD" w:rsidR="0080378B" w:rsidRDefault="0080378B" w:rsidP="00E94138">
      <w:pPr>
        <w:rPr>
          <w:lang w:val="en-US"/>
        </w:rPr>
      </w:pPr>
      <w:r>
        <w:rPr>
          <w:lang w:val="en-US"/>
        </w:rPr>
        <w:t xml:space="preserve">You can also define different kinds of </w:t>
      </w:r>
      <w:r w:rsidR="00DD41FB">
        <w:rPr>
          <w:lang w:val="en-US"/>
        </w:rPr>
        <w:t>“</w:t>
      </w:r>
      <w:r w:rsidR="00DD41FB" w:rsidRPr="00DD41FB">
        <w:rPr>
          <w:i/>
          <w:iCs/>
          <w:lang w:val="en-US"/>
        </w:rPr>
        <w:t>R</w:t>
      </w:r>
      <w:r w:rsidRPr="00DD41FB">
        <w:rPr>
          <w:i/>
          <w:iCs/>
          <w:lang w:val="en-US"/>
        </w:rPr>
        <w:t>outing</w:t>
      </w:r>
      <w:r w:rsidR="00DD41FB">
        <w:rPr>
          <w:lang w:val="en-US"/>
        </w:rPr>
        <w:t>”</w:t>
      </w:r>
      <w:r>
        <w:rPr>
          <w:lang w:val="en-US"/>
        </w:rPr>
        <w:t>. The alternatives are:</w:t>
      </w:r>
    </w:p>
    <w:p w14:paraId="21C5BDBC" w14:textId="370D718A" w:rsidR="0080378B" w:rsidRDefault="0080378B" w:rsidP="0080378B">
      <w:pPr>
        <w:pStyle w:val="ListParagraph"/>
        <w:numPr>
          <w:ilvl w:val="0"/>
          <w:numId w:val="1"/>
        </w:numPr>
        <w:rPr>
          <w:lang w:val="en-US"/>
        </w:rPr>
      </w:pPr>
      <w:r>
        <w:rPr>
          <w:lang w:val="en-US"/>
        </w:rPr>
        <w:t>Normal</w:t>
      </w:r>
    </w:p>
    <w:p w14:paraId="19C99C2B" w14:textId="3494C4DF" w:rsidR="0080378B" w:rsidRDefault="0080378B" w:rsidP="0080378B">
      <w:pPr>
        <w:pStyle w:val="ListParagraph"/>
        <w:numPr>
          <w:ilvl w:val="0"/>
          <w:numId w:val="1"/>
        </w:numPr>
        <w:rPr>
          <w:lang w:val="en-US"/>
        </w:rPr>
      </w:pPr>
      <w:r>
        <w:rPr>
          <w:lang w:val="en-US"/>
        </w:rPr>
        <w:t>Orthogonal</w:t>
      </w:r>
    </w:p>
    <w:p w14:paraId="4A517E65" w14:textId="7A98B7E5" w:rsidR="0080378B" w:rsidRDefault="0080378B" w:rsidP="0080378B">
      <w:pPr>
        <w:pStyle w:val="ListParagraph"/>
        <w:numPr>
          <w:ilvl w:val="0"/>
          <w:numId w:val="1"/>
        </w:numPr>
        <w:rPr>
          <w:lang w:val="en-US"/>
        </w:rPr>
      </w:pPr>
      <w:r>
        <w:rPr>
          <w:lang w:val="en-US"/>
        </w:rPr>
        <w:t>Avoids Nodes</w:t>
      </w:r>
    </w:p>
    <w:p w14:paraId="4FD3C2CD" w14:textId="78133D51" w:rsidR="0080378B" w:rsidRDefault="0080378B" w:rsidP="0080378B">
      <w:pPr>
        <w:rPr>
          <w:lang w:val="en-US"/>
        </w:rPr>
      </w:pPr>
    </w:p>
    <w:p w14:paraId="15244690" w14:textId="0F3F9D20" w:rsidR="0080378B" w:rsidRDefault="0080378B" w:rsidP="0080378B">
      <w:pPr>
        <w:rPr>
          <w:lang w:val="en-US"/>
        </w:rPr>
      </w:pPr>
      <w:r>
        <w:rPr>
          <w:i/>
          <w:iCs/>
          <w:lang w:val="en-US"/>
        </w:rPr>
        <w:t>“</w:t>
      </w:r>
      <w:r w:rsidRPr="0080378B">
        <w:rPr>
          <w:i/>
          <w:iCs/>
          <w:lang w:val="en-US"/>
        </w:rPr>
        <w:t>Normal</w:t>
      </w:r>
      <w:r>
        <w:rPr>
          <w:i/>
          <w:iCs/>
          <w:lang w:val="en-US"/>
        </w:rPr>
        <w:t>”</w:t>
      </w:r>
      <w:r>
        <w:rPr>
          <w:lang w:val="en-US"/>
        </w:rPr>
        <w:t xml:space="preserve"> means straight lines, as shown in most examples in this document.</w:t>
      </w:r>
    </w:p>
    <w:p w14:paraId="167B8C13" w14:textId="1CB97844" w:rsidR="00DD41FB" w:rsidRDefault="00DD41FB" w:rsidP="0080378B">
      <w:pPr>
        <w:rPr>
          <w:lang w:val="en-US"/>
        </w:rPr>
      </w:pPr>
    </w:p>
    <w:p w14:paraId="1247877F" w14:textId="50B162AC" w:rsidR="00DD41FB" w:rsidRDefault="00ED0651" w:rsidP="0080378B">
      <w:pPr>
        <w:rPr>
          <w:lang w:val="en-US"/>
        </w:rPr>
      </w:pPr>
      <w:r>
        <w:rPr>
          <w:lang w:val="en-US"/>
        </w:rPr>
        <w:t>In addition to routing,</w:t>
      </w:r>
      <w:r w:rsidR="00DD41FB">
        <w:rPr>
          <w:lang w:val="en-US"/>
        </w:rPr>
        <w:t xml:space="preserve"> you can define something called “</w:t>
      </w:r>
      <w:r w:rsidR="00DD41FB" w:rsidRPr="00DD41FB">
        <w:rPr>
          <w:i/>
          <w:iCs/>
          <w:lang w:val="en-US"/>
        </w:rPr>
        <w:t>Curve</w:t>
      </w:r>
      <w:r w:rsidR="00DD41FB">
        <w:rPr>
          <w:lang w:val="en-US"/>
        </w:rPr>
        <w:t xml:space="preserve">”, </w:t>
      </w:r>
      <w:r>
        <w:rPr>
          <w:lang w:val="en-US"/>
        </w:rPr>
        <w:t>with</w:t>
      </w:r>
      <w:r w:rsidR="00DD41FB">
        <w:rPr>
          <w:lang w:val="en-US"/>
        </w:rPr>
        <w:t xml:space="preserve"> allowed values:</w:t>
      </w:r>
    </w:p>
    <w:p w14:paraId="1CA9B758" w14:textId="4AA4751A" w:rsidR="00DD41FB" w:rsidRDefault="00DD41FB" w:rsidP="00DD41FB">
      <w:pPr>
        <w:pStyle w:val="ListParagraph"/>
        <w:numPr>
          <w:ilvl w:val="0"/>
          <w:numId w:val="1"/>
        </w:numPr>
        <w:rPr>
          <w:lang w:val="en-US"/>
        </w:rPr>
      </w:pPr>
      <w:r>
        <w:rPr>
          <w:lang w:val="en-US"/>
        </w:rPr>
        <w:t>None</w:t>
      </w:r>
    </w:p>
    <w:p w14:paraId="222D49CD" w14:textId="30C3C3A1" w:rsidR="00DD41FB" w:rsidRDefault="00DD41FB" w:rsidP="00DD41FB">
      <w:pPr>
        <w:pStyle w:val="ListParagraph"/>
        <w:numPr>
          <w:ilvl w:val="0"/>
          <w:numId w:val="1"/>
        </w:numPr>
        <w:rPr>
          <w:lang w:val="en-US"/>
        </w:rPr>
      </w:pPr>
      <w:r>
        <w:rPr>
          <w:lang w:val="en-US"/>
        </w:rPr>
        <w:t>Bezier</w:t>
      </w:r>
    </w:p>
    <w:p w14:paraId="6134CAA8" w14:textId="5394F8CB" w:rsidR="00DD41FB" w:rsidRDefault="00DD41FB" w:rsidP="00DD41FB">
      <w:pPr>
        <w:pStyle w:val="ListParagraph"/>
        <w:numPr>
          <w:ilvl w:val="0"/>
          <w:numId w:val="1"/>
        </w:numPr>
        <w:rPr>
          <w:lang w:val="en-US"/>
        </w:rPr>
      </w:pPr>
      <w:r>
        <w:rPr>
          <w:lang w:val="en-US"/>
        </w:rPr>
        <w:t>Jump Over</w:t>
      </w:r>
    </w:p>
    <w:p w14:paraId="151954D2" w14:textId="314700C9" w:rsidR="00DD41FB" w:rsidRPr="00DD41FB" w:rsidRDefault="00DD41FB" w:rsidP="00DD41FB">
      <w:pPr>
        <w:pStyle w:val="ListParagraph"/>
        <w:numPr>
          <w:ilvl w:val="0"/>
          <w:numId w:val="1"/>
        </w:numPr>
        <w:rPr>
          <w:lang w:val="en-US"/>
        </w:rPr>
      </w:pPr>
      <w:r>
        <w:rPr>
          <w:lang w:val="en-US"/>
        </w:rPr>
        <w:t>Jump Gap</w:t>
      </w:r>
    </w:p>
    <w:p w14:paraId="74406382" w14:textId="77777777" w:rsidR="00E94138" w:rsidRDefault="00E94138" w:rsidP="00E94138">
      <w:pPr>
        <w:rPr>
          <w:lang w:val="en-US"/>
        </w:rPr>
      </w:pPr>
    </w:p>
    <w:p w14:paraId="5572D095" w14:textId="42B83014" w:rsidR="00E94138" w:rsidRDefault="00DD41FB" w:rsidP="00E94138">
      <w:pPr>
        <w:rPr>
          <w:lang w:val="en-US"/>
        </w:rPr>
      </w:pPr>
      <w:r>
        <w:rPr>
          <w:lang w:val="en-US"/>
        </w:rPr>
        <w:t>Below you can see how a diagram changes appearance with different combination of the above, and we start with the defaults:</w:t>
      </w:r>
    </w:p>
    <w:p w14:paraId="5A75C5BD" w14:textId="732FC896" w:rsidR="00DD41FB" w:rsidRDefault="00DD41FB" w:rsidP="00E94138">
      <w:pPr>
        <w:rPr>
          <w:lang w:val="en-US"/>
        </w:rPr>
      </w:pPr>
    </w:p>
    <w:p w14:paraId="0B2F1609" w14:textId="4D3609B2" w:rsidR="00DD41FB" w:rsidRDefault="00DD41FB" w:rsidP="00DD41FB">
      <w:pPr>
        <w:ind w:firstLine="720"/>
        <w:rPr>
          <w:lang w:val="en-US"/>
        </w:rPr>
      </w:pPr>
      <w:r>
        <w:rPr>
          <w:noProof/>
          <w:lang w:val="en-US"/>
        </w:rPr>
        <w:drawing>
          <wp:inline distT="0" distB="0" distL="0" distR="0" wp14:anchorId="0115DA98" wp14:editId="29169EAE">
            <wp:extent cx="4039263" cy="2711110"/>
            <wp:effectExtent l="0" t="0" r="0" b="0"/>
            <wp:docPr id="53" name="Bil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e 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80810" cy="2738996"/>
                    </a:xfrm>
                    <a:prstGeom prst="rect">
                      <a:avLst/>
                    </a:prstGeom>
                  </pic:spPr>
                </pic:pic>
              </a:graphicData>
            </a:graphic>
          </wp:inline>
        </w:drawing>
      </w:r>
    </w:p>
    <w:p w14:paraId="2D1EC12A" w14:textId="10454119" w:rsidR="00DD41FB" w:rsidRDefault="00DD41FB" w:rsidP="00DD41FB">
      <w:pPr>
        <w:ind w:firstLine="720"/>
        <w:rPr>
          <w:lang w:val="en-US"/>
        </w:rPr>
      </w:pPr>
    </w:p>
    <w:p w14:paraId="1D7B1296" w14:textId="77777777" w:rsidR="00F16F42" w:rsidRDefault="00F16F42" w:rsidP="00DD41FB">
      <w:pPr>
        <w:rPr>
          <w:lang w:val="en-US"/>
        </w:rPr>
      </w:pPr>
    </w:p>
    <w:p w14:paraId="4BDF0657" w14:textId="3ADF2429" w:rsidR="00DD41FB" w:rsidRDefault="00DD41FB" w:rsidP="00DD41FB">
      <w:pPr>
        <w:rPr>
          <w:lang w:val="en-US"/>
        </w:rPr>
      </w:pPr>
      <w:r>
        <w:rPr>
          <w:lang w:val="en-US"/>
        </w:rPr>
        <w:t>Then with “</w:t>
      </w:r>
      <w:r w:rsidRPr="00DD41FB">
        <w:rPr>
          <w:i/>
          <w:iCs/>
          <w:lang w:val="en-US"/>
        </w:rPr>
        <w:t>Curve</w:t>
      </w:r>
      <w:r>
        <w:rPr>
          <w:lang w:val="en-US"/>
        </w:rPr>
        <w:t>” set to “</w:t>
      </w:r>
      <w:r w:rsidRPr="00DD41FB">
        <w:rPr>
          <w:i/>
          <w:iCs/>
          <w:lang w:val="en-US"/>
        </w:rPr>
        <w:t>Bezier</w:t>
      </w:r>
      <w:r>
        <w:rPr>
          <w:lang w:val="en-US"/>
        </w:rPr>
        <w:t>”:</w:t>
      </w:r>
    </w:p>
    <w:p w14:paraId="020C66D3" w14:textId="30D14C0C" w:rsidR="00DD41FB" w:rsidRDefault="00DD41FB" w:rsidP="00DD41FB">
      <w:pPr>
        <w:ind w:firstLine="720"/>
        <w:rPr>
          <w:lang w:val="en-US"/>
        </w:rPr>
      </w:pPr>
    </w:p>
    <w:p w14:paraId="0F592E9E" w14:textId="6638AFEA" w:rsidR="00DD41FB" w:rsidRDefault="00DD41FB" w:rsidP="00CF25A5">
      <w:pPr>
        <w:ind w:firstLine="1134"/>
        <w:rPr>
          <w:lang w:val="en-US"/>
        </w:rPr>
      </w:pPr>
      <w:r>
        <w:rPr>
          <w:noProof/>
          <w:lang w:val="en-US"/>
        </w:rPr>
        <w:drawing>
          <wp:inline distT="0" distB="0" distL="0" distR="0" wp14:anchorId="33A0962F" wp14:editId="04A84531">
            <wp:extent cx="3627230" cy="2417197"/>
            <wp:effectExtent l="0" t="0" r="0" b="2540"/>
            <wp:docPr id="54" name="Bil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e 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69514" cy="2445376"/>
                    </a:xfrm>
                    <a:prstGeom prst="rect">
                      <a:avLst/>
                    </a:prstGeom>
                  </pic:spPr>
                </pic:pic>
              </a:graphicData>
            </a:graphic>
          </wp:inline>
        </w:drawing>
      </w:r>
    </w:p>
    <w:p w14:paraId="27C19740" w14:textId="77777777" w:rsidR="00D467FC" w:rsidRDefault="00D467FC" w:rsidP="00CF25A5">
      <w:pPr>
        <w:ind w:firstLine="1134"/>
        <w:rPr>
          <w:lang w:val="en-US"/>
        </w:rPr>
      </w:pPr>
    </w:p>
    <w:p w14:paraId="274882C1" w14:textId="77777777" w:rsidR="00DD41FB" w:rsidRDefault="00DD41FB" w:rsidP="00DD41FB">
      <w:pPr>
        <w:rPr>
          <w:lang w:val="en-US"/>
        </w:rPr>
      </w:pPr>
      <w:r>
        <w:rPr>
          <w:lang w:val="en-US"/>
        </w:rPr>
        <w:t>The next example has the following parameters:</w:t>
      </w:r>
    </w:p>
    <w:p w14:paraId="2A570484" w14:textId="23669091" w:rsidR="00DD41FB" w:rsidRDefault="00DD41FB" w:rsidP="00DD41FB">
      <w:pPr>
        <w:pStyle w:val="ListParagraph"/>
        <w:numPr>
          <w:ilvl w:val="0"/>
          <w:numId w:val="1"/>
        </w:numPr>
        <w:rPr>
          <w:lang w:val="en-US"/>
        </w:rPr>
      </w:pPr>
      <w:r>
        <w:rPr>
          <w:lang w:val="en-US"/>
        </w:rPr>
        <w:t>“</w:t>
      </w:r>
      <w:r w:rsidRPr="00DD41FB">
        <w:rPr>
          <w:i/>
          <w:iCs/>
          <w:lang w:val="en-US"/>
        </w:rPr>
        <w:t>Routing</w:t>
      </w:r>
      <w:r>
        <w:rPr>
          <w:lang w:val="en-US"/>
        </w:rPr>
        <w:t>” has been set to “</w:t>
      </w:r>
      <w:r w:rsidRPr="00DD41FB">
        <w:rPr>
          <w:i/>
          <w:iCs/>
          <w:lang w:val="en-US"/>
        </w:rPr>
        <w:t>Orthogonal</w:t>
      </w:r>
      <w:r>
        <w:rPr>
          <w:lang w:val="en-US"/>
        </w:rPr>
        <w:t>”</w:t>
      </w:r>
    </w:p>
    <w:p w14:paraId="4C4DC080" w14:textId="107E7C19" w:rsidR="00DD41FB" w:rsidRDefault="00DD41FB" w:rsidP="00DD41FB">
      <w:pPr>
        <w:pStyle w:val="ListParagraph"/>
        <w:numPr>
          <w:ilvl w:val="0"/>
          <w:numId w:val="1"/>
        </w:numPr>
        <w:rPr>
          <w:lang w:val="en-US"/>
        </w:rPr>
      </w:pPr>
      <w:r>
        <w:rPr>
          <w:lang w:val="en-US"/>
        </w:rPr>
        <w:t>“</w:t>
      </w:r>
      <w:r w:rsidRPr="00DD41FB">
        <w:rPr>
          <w:i/>
          <w:iCs/>
          <w:lang w:val="en-US"/>
        </w:rPr>
        <w:t>Curve</w:t>
      </w:r>
      <w:r>
        <w:rPr>
          <w:lang w:val="en-US"/>
        </w:rPr>
        <w:t>” has been set to “</w:t>
      </w:r>
      <w:r w:rsidRPr="00DD41FB">
        <w:rPr>
          <w:i/>
          <w:iCs/>
          <w:lang w:val="en-US"/>
        </w:rPr>
        <w:t>Jump Over</w:t>
      </w:r>
      <w:r>
        <w:rPr>
          <w:lang w:val="en-US"/>
        </w:rPr>
        <w:t>”</w:t>
      </w:r>
    </w:p>
    <w:p w14:paraId="5F6B8A8B" w14:textId="77777777" w:rsidR="00CF25A5" w:rsidRDefault="00CF25A5" w:rsidP="00DD41FB">
      <w:pPr>
        <w:pStyle w:val="ListParagraph"/>
        <w:numPr>
          <w:ilvl w:val="0"/>
          <w:numId w:val="1"/>
        </w:numPr>
        <w:rPr>
          <w:lang w:val="en-US"/>
        </w:rPr>
      </w:pPr>
    </w:p>
    <w:p w14:paraId="4B1D822D" w14:textId="3FF96EA4" w:rsidR="00ED0651" w:rsidRDefault="00ED0651" w:rsidP="00ED0651">
      <w:pPr>
        <w:rPr>
          <w:lang w:val="en-US"/>
        </w:rPr>
      </w:pPr>
      <w:r>
        <w:rPr>
          <w:lang w:val="en-US"/>
        </w:rPr>
        <w:t>Note the two relationships that cross each other, how they are drawn in the diagram.</w:t>
      </w:r>
    </w:p>
    <w:p w14:paraId="5F166AFC" w14:textId="77777777" w:rsidR="00D141F9" w:rsidRPr="00ED0651" w:rsidRDefault="00D141F9" w:rsidP="00ED0651">
      <w:pPr>
        <w:rPr>
          <w:lang w:val="en-US"/>
        </w:rPr>
      </w:pPr>
    </w:p>
    <w:p w14:paraId="58C1DBB3" w14:textId="13537F2C" w:rsidR="00DD41FB" w:rsidRPr="00E94138" w:rsidRDefault="00DD41FB" w:rsidP="00CF25A5">
      <w:pPr>
        <w:ind w:firstLine="1134"/>
        <w:rPr>
          <w:lang w:val="en-US"/>
        </w:rPr>
      </w:pPr>
      <w:r>
        <w:rPr>
          <w:noProof/>
          <w:lang w:val="en-US"/>
        </w:rPr>
        <w:drawing>
          <wp:inline distT="0" distB="0" distL="0" distR="0" wp14:anchorId="054279EE" wp14:editId="16D9806D">
            <wp:extent cx="3641725" cy="2329000"/>
            <wp:effectExtent l="0" t="0" r="3175" b="0"/>
            <wp:docPr id="55" name="Bil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e 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25672" cy="2382686"/>
                    </a:xfrm>
                    <a:prstGeom prst="rect">
                      <a:avLst/>
                    </a:prstGeom>
                  </pic:spPr>
                </pic:pic>
              </a:graphicData>
            </a:graphic>
          </wp:inline>
        </w:drawing>
      </w:r>
    </w:p>
    <w:p w14:paraId="3AF3F993" w14:textId="2AA9EE56" w:rsidR="00E94138" w:rsidRDefault="00E94138">
      <w:pPr>
        <w:rPr>
          <w:lang w:val="en-US"/>
        </w:rPr>
      </w:pPr>
    </w:p>
    <w:p w14:paraId="13E150F3" w14:textId="4673098B" w:rsidR="00ED0651" w:rsidRDefault="00ED0651">
      <w:pPr>
        <w:rPr>
          <w:lang w:val="en-US"/>
        </w:rPr>
      </w:pPr>
      <w:r>
        <w:rPr>
          <w:lang w:val="en-US"/>
        </w:rPr>
        <w:t>The same as above, except that “Curve” has been set “Jump Gap”. Note the difference.</w:t>
      </w:r>
    </w:p>
    <w:p w14:paraId="70F05358" w14:textId="6DD2566F" w:rsidR="00DD41FB" w:rsidRDefault="00DD41FB" w:rsidP="00CF25A5">
      <w:pPr>
        <w:ind w:firstLine="1134"/>
        <w:rPr>
          <w:lang w:val="en-US"/>
        </w:rPr>
      </w:pPr>
      <w:r>
        <w:rPr>
          <w:noProof/>
          <w:lang w:val="en-US"/>
        </w:rPr>
        <w:drawing>
          <wp:inline distT="0" distB="0" distL="0" distR="0" wp14:anchorId="7CE54F5F" wp14:editId="5414A04A">
            <wp:extent cx="3643864" cy="2336800"/>
            <wp:effectExtent l="0" t="0" r="1270" b="0"/>
            <wp:docPr id="56"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e 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00041" cy="2372826"/>
                    </a:xfrm>
                    <a:prstGeom prst="rect">
                      <a:avLst/>
                    </a:prstGeom>
                  </pic:spPr>
                </pic:pic>
              </a:graphicData>
            </a:graphic>
          </wp:inline>
        </w:drawing>
      </w:r>
    </w:p>
    <w:p w14:paraId="394ACD0C" w14:textId="05A90E6B" w:rsidR="00ED0651" w:rsidRDefault="00ED0651" w:rsidP="00D141F9">
      <w:pPr>
        <w:rPr>
          <w:lang w:val="en-US"/>
        </w:rPr>
      </w:pPr>
    </w:p>
    <w:p w14:paraId="419AD62B" w14:textId="7DBCC7AA" w:rsidR="00ED0651" w:rsidRDefault="009246F7" w:rsidP="009246F7">
      <w:pPr>
        <w:rPr>
          <w:lang w:val="en-US"/>
        </w:rPr>
      </w:pPr>
      <w:r>
        <w:rPr>
          <w:lang w:val="en-US"/>
        </w:rPr>
        <w:t xml:space="preserve">The last thing to mention regarding modelviews is the ability to turn the visibility of cardinality on and off. You do this from the background menu: </w:t>
      </w:r>
    </w:p>
    <w:p w14:paraId="1F1FFF1C" w14:textId="6D5B1225" w:rsidR="009246F7" w:rsidRPr="0051612A" w:rsidRDefault="009246F7" w:rsidP="009246F7">
      <w:pPr>
        <w:pStyle w:val="ListParagraph"/>
        <w:numPr>
          <w:ilvl w:val="0"/>
          <w:numId w:val="1"/>
        </w:numPr>
        <w:rPr>
          <w:lang w:val="en-US"/>
        </w:rPr>
      </w:pPr>
      <w:r>
        <w:rPr>
          <w:lang w:val="en-US"/>
        </w:rPr>
        <w:t>Toggle Cardinality On/Off</w:t>
      </w:r>
    </w:p>
    <w:p w14:paraId="117C2871" w14:textId="77777777" w:rsidR="00CF25A5" w:rsidRDefault="00CF25A5" w:rsidP="009246F7">
      <w:pPr>
        <w:rPr>
          <w:lang w:val="en-US"/>
        </w:rPr>
      </w:pPr>
    </w:p>
    <w:p w14:paraId="516542B8" w14:textId="63D22FAF" w:rsidR="009246F7" w:rsidRDefault="009246F7" w:rsidP="009246F7">
      <w:pPr>
        <w:rPr>
          <w:lang w:val="en-US"/>
        </w:rPr>
      </w:pPr>
      <w:r>
        <w:rPr>
          <w:lang w:val="en-US"/>
        </w:rPr>
        <w:t>Below is an example of a product metamodel that you will meet later in this document. The “Toggle Cardinality” has been set to “On”:</w:t>
      </w:r>
    </w:p>
    <w:p w14:paraId="3A907B5C" w14:textId="53D93C9B" w:rsidR="009246F7" w:rsidRDefault="009246F7" w:rsidP="009246F7">
      <w:pPr>
        <w:rPr>
          <w:lang w:val="en-US"/>
        </w:rPr>
      </w:pPr>
    </w:p>
    <w:p w14:paraId="251F15B1" w14:textId="48B18F14" w:rsidR="00ED0651" w:rsidRDefault="009246F7" w:rsidP="00CF25A5">
      <w:pPr>
        <w:ind w:left="720" w:firstLine="981"/>
        <w:rPr>
          <w:lang w:val="en-US"/>
        </w:rPr>
      </w:pPr>
      <w:r>
        <w:rPr>
          <w:noProof/>
          <w:lang w:val="en-US"/>
        </w:rPr>
        <w:drawing>
          <wp:inline distT="0" distB="0" distL="0" distR="0" wp14:anchorId="3B264AC2" wp14:editId="1445C64D">
            <wp:extent cx="2766456" cy="2711394"/>
            <wp:effectExtent l="0" t="0" r="0" b="0"/>
            <wp:docPr id="57" name="Bil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e 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5769" cy="2749924"/>
                    </a:xfrm>
                    <a:prstGeom prst="rect">
                      <a:avLst/>
                    </a:prstGeom>
                  </pic:spPr>
                </pic:pic>
              </a:graphicData>
            </a:graphic>
          </wp:inline>
        </w:drawing>
      </w:r>
    </w:p>
    <w:p w14:paraId="5ECAD219" w14:textId="77777777" w:rsidR="0035183B" w:rsidRPr="007427BA" w:rsidRDefault="0035183B" w:rsidP="0035183B">
      <w:pPr>
        <w:ind w:left="720" w:firstLine="720"/>
        <w:rPr>
          <w:lang w:val="en-US"/>
        </w:rPr>
      </w:pPr>
    </w:p>
    <w:p w14:paraId="0FCECA31" w14:textId="77777777" w:rsidR="00D467FC" w:rsidRDefault="00D467FC">
      <w:pPr>
        <w:rPr>
          <w:b/>
          <w:bCs/>
          <w:sz w:val="28"/>
          <w:szCs w:val="28"/>
          <w:lang w:val="en-US"/>
        </w:rPr>
      </w:pPr>
      <w:r>
        <w:rPr>
          <w:b/>
          <w:bCs/>
          <w:sz w:val="28"/>
          <w:szCs w:val="28"/>
          <w:lang w:val="en-US"/>
        </w:rPr>
        <w:br w:type="page"/>
      </w:r>
    </w:p>
    <w:p w14:paraId="7767B265" w14:textId="48D433AA" w:rsidR="00EA5F23" w:rsidRDefault="000E7155" w:rsidP="004479D7">
      <w:pPr>
        <w:jc w:val="both"/>
        <w:rPr>
          <w:b/>
          <w:bCs/>
          <w:sz w:val="28"/>
          <w:szCs w:val="28"/>
          <w:lang w:val="en-US"/>
        </w:rPr>
      </w:pPr>
      <w:r>
        <w:rPr>
          <w:b/>
          <w:bCs/>
          <w:sz w:val="28"/>
          <w:szCs w:val="28"/>
          <w:lang w:val="en-US"/>
        </w:rPr>
        <w:t>The Metamodelling Process</w:t>
      </w:r>
    </w:p>
    <w:p w14:paraId="5FDCDB3F" w14:textId="641154D0" w:rsidR="000E7155" w:rsidRDefault="000E7155" w:rsidP="004479D7">
      <w:pPr>
        <w:jc w:val="both"/>
        <w:rPr>
          <w:lang w:val="en-US"/>
        </w:rPr>
      </w:pPr>
    </w:p>
    <w:p w14:paraId="07EF95C5" w14:textId="585D46AF" w:rsidR="00B1322F" w:rsidRDefault="00474936" w:rsidP="004479D7">
      <w:pPr>
        <w:jc w:val="both"/>
        <w:rPr>
          <w:lang w:val="en-US"/>
        </w:rPr>
      </w:pPr>
      <w:r>
        <w:rPr>
          <w:lang w:val="en-US"/>
        </w:rPr>
        <w:t xml:space="preserve">In this chapter </w:t>
      </w:r>
      <w:r w:rsidR="00F3187B">
        <w:rPr>
          <w:lang w:val="en-US"/>
        </w:rPr>
        <w:t>the</w:t>
      </w:r>
      <w:r>
        <w:rPr>
          <w:lang w:val="en-US"/>
        </w:rPr>
        <w:t xml:space="preserve"> focus </w:t>
      </w:r>
      <w:r w:rsidR="00F3187B">
        <w:rPr>
          <w:lang w:val="en-US"/>
        </w:rPr>
        <w:t xml:space="preserve">is </w:t>
      </w:r>
      <w:r>
        <w:rPr>
          <w:lang w:val="en-US"/>
        </w:rPr>
        <w:t xml:space="preserve">on the </w:t>
      </w:r>
      <w:r w:rsidR="003845D8">
        <w:rPr>
          <w:lang w:val="en-US"/>
        </w:rPr>
        <w:t xml:space="preserve">technicalities </w:t>
      </w:r>
      <w:r w:rsidR="005C5096">
        <w:rPr>
          <w:lang w:val="en-US"/>
        </w:rPr>
        <w:t xml:space="preserve">associated with </w:t>
      </w:r>
      <w:r w:rsidR="00D41800">
        <w:rPr>
          <w:lang w:val="en-US"/>
        </w:rPr>
        <w:t>developing</w:t>
      </w:r>
      <w:r w:rsidR="00DE65FE">
        <w:rPr>
          <w:lang w:val="en-US"/>
        </w:rPr>
        <w:t xml:space="preserve"> </w:t>
      </w:r>
      <w:r w:rsidR="0075084F">
        <w:rPr>
          <w:lang w:val="en-US"/>
        </w:rPr>
        <w:t xml:space="preserve">models of </w:t>
      </w:r>
      <w:r w:rsidR="00DE65FE">
        <w:rPr>
          <w:lang w:val="en-US"/>
        </w:rPr>
        <w:t xml:space="preserve">metamodels, </w:t>
      </w:r>
      <w:r w:rsidR="00D41800">
        <w:rPr>
          <w:lang w:val="en-US"/>
        </w:rPr>
        <w:t xml:space="preserve">generating metamodels, </w:t>
      </w:r>
      <w:r w:rsidR="00AF14D8">
        <w:rPr>
          <w:lang w:val="en-US"/>
        </w:rPr>
        <w:t>creating models based on the generated metamodel</w:t>
      </w:r>
      <w:r w:rsidR="00095AAB">
        <w:rPr>
          <w:lang w:val="en-US"/>
        </w:rPr>
        <w:t xml:space="preserve"> and </w:t>
      </w:r>
      <w:r w:rsidR="00F5078D">
        <w:rPr>
          <w:lang w:val="en-US"/>
        </w:rPr>
        <w:t xml:space="preserve">then start over again by </w:t>
      </w:r>
      <w:r w:rsidR="00095AAB">
        <w:rPr>
          <w:lang w:val="en-US"/>
        </w:rPr>
        <w:t xml:space="preserve">making changes </w:t>
      </w:r>
      <w:r w:rsidR="00A72F21">
        <w:rPr>
          <w:lang w:val="en-US"/>
        </w:rPr>
        <w:t>in the metamodel design</w:t>
      </w:r>
      <w:r w:rsidR="004E7C62">
        <w:rPr>
          <w:lang w:val="en-US"/>
        </w:rPr>
        <w:t>.</w:t>
      </w:r>
    </w:p>
    <w:p w14:paraId="5DD83672" w14:textId="4AADAD66" w:rsidR="00BC03FC" w:rsidRDefault="00BC03FC" w:rsidP="004479D7">
      <w:pPr>
        <w:jc w:val="both"/>
        <w:rPr>
          <w:lang w:val="en-US"/>
        </w:rPr>
      </w:pPr>
    </w:p>
    <w:p w14:paraId="602AB29B" w14:textId="104DCFDB" w:rsidR="001F29BA" w:rsidRPr="005D7377" w:rsidRDefault="00F556B8" w:rsidP="001F29BA">
      <w:pPr>
        <w:jc w:val="both"/>
        <w:rPr>
          <w:b/>
          <w:bCs/>
          <w:lang w:val="en-US"/>
        </w:rPr>
      </w:pPr>
      <w:r>
        <w:rPr>
          <w:b/>
          <w:bCs/>
          <w:lang w:val="en-US"/>
        </w:rPr>
        <w:t>1</w:t>
      </w:r>
      <w:r w:rsidR="001F29BA" w:rsidRPr="005D7377">
        <w:rPr>
          <w:b/>
          <w:bCs/>
          <w:lang w:val="en-US"/>
        </w:rPr>
        <w:t xml:space="preserve">. </w:t>
      </w:r>
      <w:r w:rsidR="00AC1538">
        <w:rPr>
          <w:b/>
          <w:bCs/>
          <w:lang w:val="en-US"/>
        </w:rPr>
        <w:t>Build the metamodel</w:t>
      </w:r>
    </w:p>
    <w:p w14:paraId="62B9E565" w14:textId="10A24B81" w:rsidR="000D41DD" w:rsidRDefault="000D41DD" w:rsidP="004479D7">
      <w:pPr>
        <w:jc w:val="both"/>
        <w:rPr>
          <w:lang w:val="en-US"/>
        </w:rPr>
      </w:pPr>
    </w:p>
    <w:p w14:paraId="3F753867" w14:textId="62566B9C" w:rsidR="00813B55" w:rsidRDefault="00E37CA5" w:rsidP="004479D7">
      <w:pPr>
        <w:jc w:val="both"/>
        <w:rPr>
          <w:lang w:val="en-US"/>
        </w:rPr>
      </w:pPr>
      <w:r>
        <w:rPr>
          <w:lang w:val="en-US"/>
        </w:rPr>
        <w:t xml:space="preserve">We go back to the situation when AKMM </w:t>
      </w:r>
      <w:r w:rsidR="00517B9C">
        <w:rPr>
          <w:lang w:val="en-US"/>
        </w:rPr>
        <w:t xml:space="preserve">is started </w:t>
      </w:r>
      <w:r w:rsidR="00045589">
        <w:rPr>
          <w:lang w:val="en-US"/>
        </w:rPr>
        <w:t xml:space="preserve">with </w:t>
      </w:r>
      <w:r w:rsidR="00A47900">
        <w:rPr>
          <w:lang w:val="en-US"/>
        </w:rPr>
        <w:t xml:space="preserve">the </w:t>
      </w:r>
      <w:r w:rsidR="005963E1">
        <w:rPr>
          <w:lang w:val="en-US"/>
        </w:rPr>
        <w:t>built-in metamodel</w:t>
      </w:r>
      <w:r w:rsidR="00813B55">
        <w:rPr>
          <w:lang w:val="en-US"/>
        </w:rPr>
        <w:t>.</w:t>
      </w:r>
      <w:r w:rsidR="00CF25A5">
        <w:rPr>
          <w:lang w:val="en-US"/>
        </w:rPr>
        <w:br/>
      </w:r>
    </w:p>
    <w:p w14:paraId="045E785A" w14:textId="7A13247A" w:rsidR="00B63349" w:rsidRDefault="00813B55" w:rsidP="00CF25A5">
      <w:pPr>
        <w:tabs>
          <w:tab w:val="left" w:pos="709"/>
        </w:tabs>
        <w:ind w:firstLine="567"/>
        <w:jc w:val="both"/>
        <w:rPr>
          <w:lang w:val="en-US"/>
        </w:rPr>
      </w:pPr>
      <w:r>
        <w:rPr>
          <w:noProof/>
          <w:lang w:val="en-US"/>
        </w:rPr>
        <w:drawing>
          <wp:inline distT="0" distB="0" distL="0" distR="0" wp14:anchorId="3D16A759" wp14:editId="5D6D4062">
            <wp:extent cx="5375082" cy="3106117"/>
            <wp:effectExtent l="0" t="0" r="0" b="0"/>
            <wp:docPr id="29" name="Bilde 29"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descr="Et bilde som inneholder bord&#10;&#10;Automatisk generert beskrivels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44634" cy="3146309"/>
                    </a:xfrm>
                    <a:prstGeom prst="rect">
                      <a:avLst/>
                    </a:prstGeom>
                  </pic:spPr>
                </pic:pic>
              </a:graphicData>
            </a:graphic>
          </wp:inline>
        </w:drawing>
      </w:r>
    </w:p>
    <w:p w14:paraId="4B6B61D8" w14:textId="77777777" w:rsidR="00D141F9" w:rsidRDefault="00D141F9" w:rsidP="00CF25A5">
      <w:pPr>
        <w:tabs>
          <w:tab w:val="left" w:pos="709"/>
        </w:tabs>
        <w:ind w:firstLine="567"/>
        <w:jc w:val="both"/>
        <w:rPr>
          <w:lang w:val="en-US"/>
        </w:rPr>
      </w:pPr>
    </w:p>
    <w:p w14:paraId="4F653B34" w14:textId="5CC450E3" w:rsidR="00F3142F" w:rsidRPr="00F3142F" w:rsidRDefault="00F3142F" w:rsidP="00F3142F">
      <w:pPr>
        <w:tabs>
          <w:tab w:val="left" w:pos="709"/>
        </w:tabs>
        <w:jc w:val="both"/>
        <w:rPr>
          <w:ins w:id="0" w:author="Snorre Fossland" w:date="2021-10-25T18:23:00Z"/>
          <w:lang w:val="en-NO"/>
        </w:rPr>
        <w:pPrChange w:id="1" w:author="Snorre Fossland" w:date="2021-10-25T18:23:00Z">
          <w:pPr>
            <w:tabs>
              <w:tab w:val="left" w:pos="709"/>
            </w:tabs>
            <w:ind w:firstLine="567"/>
            <w:jc w:val="both"/>
          </w:pPr>
        </w:pPrChange>
      </w:pPr>
      <w:ins w:id="2" w:author="Snorre Fossland" w:date="2021-10-25T18:23:00Z">
        <w:r w:rsidRPr="00F3142F">
          <w:rPr>
            <w:lang w:val="en-NO"/>
          </w:rPr>
          <w:t xml:space="preserve">The left pane </w:t>
        </w:r>
      </w:ins>
      <w:ins w:id="3" w:author="Snorre Fossland" w:date="2021-10-25T18:24:00Z">
        <w:r w:rsidRPr="00F3142F">
          <w:rPr>
            <w:lang w:val="en-US"/>
            <w:rPrChange w:id="4" w:author="Snorre Fossland" w:date="2021-10-25T18:24:00Z">
              <w:rPr/>
            </w:rPrChange>
          </w:rPr>
          <w:t xml:space="preserve">above </w:t>
        </w:r>
      </w:ins>
      <w:ins w:id="5" w:author="Snorre Fossland" w:date="2021-10-25T18:23:00Z">
        <w:r w:rsidRPr="00F3142F">
          <w:rPr>
            <w:lang w:val="en-NO"/>
          </w:rPr>
          <w:t xml:space="preserve">contains the object types in the initial metamodel, which  user can be used to build a model. </w:t>
        </w:r>
      </w:ins>
    </w:p>
    <w:p w14:paraId="799D1633" w14:textId="77777777" w:rsidR="00F3142F" w:rsidRPr="00F3142F" w:rsidRDefault="00F3142F" w:rsidP="00F3142F">
      <w:pPr>
        <w:tabs>
          <w:tab w:val="left" w:pos="709"/>
        </w:tabs>
        <w:jc w:val="both"/>
        <w:rPr>
          <w:ins w:id="6" w:author="Snorre Fossland" w:date="2021-10-25T18:23:00Z"/>
          <w:lang w:val="en-NO"/>
        </w:rPr>
        <w:pPrChange w:id="7" w:author="Snorre Fossland" w:date="2021-10-25T18:23:00Z">
          <w:pPr>
            <w:tabs>
              <w:tab w:val="left" w:pos="709"/>
            </w:tabs>
            <w:ind w:firstLine="567"/>
            <w:jc w:val="both"/>
          </w:pPr>
        </w:pPrChange>
      </w:pPr>
      <w:ins w:id="8" w:author="Snorre Fossland" w:date="2021-10-25T18:23:00Z">
        <w:r w:rsidRPr="00F3142F">
          <w:rPr>
            <w:lang w:val="en-NO"/>
          </w:rPr>
          <w:t>A model can have different purposes, for example, a model can be used to generate a new metamodel. This is often called a concept model.</w:t>
        </w:r>
      </w:ins>
    </w:p>
    <w:p w14:paraId="49E3C164" w14:textId="4C0AF3C8" w:rsidR="00430070" w:rsidRDefault="002E67CA" w:rsidP="004479D7">
      <w:pPr>
        <w:jc w:val="both"/>
        <w:rPr>
          <w:lang w:val="en-US"/>
        </w:rPr>
      </w:pPr>
      <w:del w:id="9" w:author="Snorre Fossland" w:date="2021-10-25T18:21:00Z">
        <w:r w:rsidDel="00F3142F">
          <w:rPr>
            <w:lang w:val="en-US"/>
          </w:rPr>
          <w:delText>In the diagram above, t</w:delText>
        </w:r>
        <w:r w:rsidR="00FD4902" w:rsidDel="00F3142F">
          <w:rPr>
            <w:lang w:val="en-US"/>
          </w:rPr>
          <w:delText xml:space="preserve">he left pane contains the object types </w:delText>
        </w:r>
        <w:r w:rsidR="00E86CDB" w:rsidDel="00F3142F">
          <w:rPr>
            <w:lang w:val="en-US"/>
          </w:rPr>
          <w:delText xml:space="preserve">the user is allowed to use </w:delText>
        </w:r>
        <w:r w:rsidR="00096C53" w:rsidDel="00F3142F">
          <w:rPr>
            <w:lang w:val="en-US"/>
          </w:rPr>
          <w:delText>when building a</w:delText>
        </w:r>
        <w:r w:rsidR="00E86CDB" w:rsidDel="00F3142F">
          <w:rPr>
            <w:lang w:val="en-US"/>
          </w:rPr>
          <w:delText xml:space="preserve"> model</w:delText>
        </w:r>
      </w:del>
      <w:del w:id="10" w:author="Snorre Fossland" w:date="2021-10-25T18:20:00Z">
        <w:r w:rsidR="00430070" w:rsidDel="00F3142F">
          <w:rPr>
            <w:lang w:val="en-US"/>
          </w:rPr>
          <w:delText>/metamodel</w:delText>
        </w:r>
      </w:del>
      <w:del w:id="11" w:author="Snorre Fossland" w:date="2021-10-25T18:21:00Z">
        <w:r w:rsidR="00E86CDB" w:rsidDel="00F3142F">
          <w:rPr>
            <w:lang w:val="en-US"/>
          </w:rPr>
          <w:delText xml:space="preserve">. </w:delText>
        </w:r>
      </w:del>
    </w:p>
    <w:p w14:paraId="0DC5357E" w14:textId="77777777" w:rsidR="0084046F" w:rsidRDefault="0084046F" w:rsidP="004479D7">
      <w:pPr>
        <w:jc w:val="both"/>
        <w:rPr>
          <w:lang w:val="en-US"/>
        </w:rPr>
      </w:pPr>
    </w:p>
    <w:p w14:paraId="3B13DF66" w14:textId="77777777" w:rsidR="0084046F" w:rsidRPr="007002B5" w:rsidRDefault="0084046F" w:rsidP="0084046F">
      <w:pPr>
        <w:jc w:val="both"/>
        <w:rPr>
          <w:b/>
          <w:bCs/>
          <w:lang w:val="en-US"/>
        </w:rPr>
      </w:pPr>
      <w:r>
        <w:rPr>
          <w:b/>
          <w:bCs/>
          <w:lang w:val="en-US"/>
        </w:rPr>
        <w:t>Model the metamodel</w:t>
      </w:r>
    </w:p>
    <w:p w14:paraId="6FB74DB9" w14:textId="634B43DB" w:rsidR="00DB4D50" w:rsidRDefault="0009454A" w:rsidP="004479D7">
      <w:pPr>
        <w:jc w:val="both"/>
        <w:rPr>
          <w:lang w:val="en-US"/>
        </w:rPr>
      </w:pPr>
      <w:r>
        <w:rPr>
          <w:lang w:val="en-US"/>
        </w:rPr>
        <w:t xml:space="preserve">When </w:t>
      </w:r>
      <w:r w:rsidR="00D6137F">
        <w:rPr>
          <w:lang w:val="en-US"/>
        </w:rPr>
        <w:t>buildin</w:t>
      </w:r>
      <w:r w:rsidR="009C4026">
        <w:rPr>
          <w:lang w:val="en-US"/>
        </w:rPr>
        <w:t>g</w:t>
      </w:r>
      <w:r>
        <w:rPr>
          <w:lang w:val="en-US"/>
        </w:rPr>
        <w:t xml:space="preserve"> a </w:t>
      </w:r>
      <w:del w:id="12" w:author="Snorre Fossland" w:date="2021-10-25T18:25:00Z">
        <w:r w:rsidDel="00F3142F">
          <w:rPr>
            <w:lang w:val="en-US"/>
          </w:rPr>
          <w:delText xml:space="preserve">metamodel </w:delText>
        </w:r>
      </w:del>
      <w:ins w:id="13" w:author="Snorre Fossland" w:date="2021-10-25T18:25:00Z">
        <w:r w:rsidR="00F3142F">
          <w:rPr>
            <w:lang w:val="en-US"/>
          </w:rPr>
          <w:t xml:space="preserve">concept model </w:t>
        </w:r>
      </w:ins>
      <w:r w:rsidR="00D6137F">
        <w:rPr>
          <w:lang w:val="en-US"/>
        </w:rPr>
        <w:t>the primary type used to represent an object type, is “</w:t>
      </w:r>
      <w:r w:rsidR="00D6137F" w:rsidRPr="00D6137F">
        <w:rPr>
          <w:i/>
          <w:iCs/>
          <w:lang w:val="en-US"/>
        </w:rPr>
        <w:t>EntityType</w:t>
      </w:r>
      <w:r w:rsidR="00D6137F">
        <w:rPr>
          <w:lang w:val="en-US"/>
        </w:rPr>
        <w:t xml:space="preserve">”. </w:t>
      </w:r>
      <w:r w:rsidR="009C4026">
        <w:rPr>
          <w:lang w:val="en-US"/>
        </w:rPr>
        <w:t>You drag “</w:t>
      </w:r>
      <w:r w:rsidR="009C4026" w:rsidRPr="00335824">
        <w:rPr>
          <w:i/>
          <w:iCs/>
          <w:lang w:val="en-US"/>
        </w:rPr>
        <w:t>EntityType</w:t>
      </w:r>
      <w:r w:rsidR="009C4026">
        <w:rPr>
          <w:lang w:val="en-US"/>
        </w:rPr>
        <w:t xml:space="preserve">” </w:t>
      </w:r>
      <w:r w:rsidR="00323638">
        <w:rPr>
          <w:lang w:val="en-US"/>
        </w:rPr>
        <w:t>into the modelling area and drop it</w:t>
      </w:r>
      <w:r w:rsidR="00066FD9">
        <w:rPr>
          <w:lang w:val="en-US"/>
        </w:rPr>
        <w:t xml:space="preserve"> to create an object represent</w:t>
      </w:r>
      <w:r w:rsidR="00DB4D50">
        <w:rPr>
          <w:lang w:val="en-US"/>
        </w:rPr>
        <w:t>ing</w:t>
      </w:r>
      <w:r w:rsidR="00066FD9">
        <w:rPr>
          <w:lang w:val="en-US"/>
        </w:rPr>
        <w:t xml:space="preserve"> your new type</w:t>
      </w:r>
      <w:r w:rsidR="00323638">
        <w:rPr>
          <w:lang w:val="en-US"/>
        </w:rPr>
        <w:t xml:space="preserve">. </w:t>
      </w:r>
      <w:r w:rsidR="0072146B">
        <w:rPr>
          <w:lang w:val="en-US"/>
        </w:rPr>
        <w:t>Y</w:t>
      </w:r>
      <w:r w:rsidR="00323638">
        <w:rPr>
          <w:lang w:val="en-US"/>
        </w:rPr>
        <w:t xml:space="preserve">ou </w:t>
      </w:r>
      <w:r w:rsidR="00DB779F">
        <w:rPr>
          <w:lang w:val="en-US"/>
        </w:rPr>
        <w:t>set</w:t>
      </w:r>
      <w:r w:rsidR="00323638">
        <w:rPr>
          <w:lang w:val="en-US"/>
        </w:rPr>
        <w:t xml:space="preserve"> the </w:t>
      </w:r>
      <w:r w:rsidR="00066FD9">
        <w:rPr>
          <w:lang w:val="en-US"/>
        </w:rPr>
        <w:t xml:space="preserve">object </w:t>
      </w:r>
      <w:r w:rsidR="00323638">
        <w:rPr>
          <w:lang w:val="en-US"/>
        </w:rPr>
        <w:t>name to</w:t>
      </w:r>
      <w:r w:rsidR="00B90E19">
        <w:rPr>
          <w:lang w:val="en-US"/>
        </w:rPr>
        <w:t xml:space="preserve"> </w:t>
      </w:r>
      <w:r w:rsidR="00D56BE1">
        <w:rPr>
          <w:lang w:val="en-US"/>
        </w:rPr>
        <w:t>the typename you decide</w:t>
      </w:r>
      <w:r w:rsidR="00DB779F">
        <w:rPr>
          <w:lang w:val="en-US"/>
        </w:rPr>
        <w:t xml:space="preserve">. </w:t>
      </w:r>
      <w:r w:rsidR="00A12837">
        <w:rPr>
          <w:lang w:val="en-US"/>
        </w:rPr>
        <w:t xml:space="preserve">You do this for as many types you want. </w:t>
      </w:r>
    </w:p>
    <w:p w14:paraId="13B37AF0" w14:textId="5BC49D68" w:rsidR="005109BF" w:rsidRDefault="005109BF" w:rsidP="004479D7">
      <w:pPr>
        <w:jc w:val="both"/>
        <w:rPr>
          <w:lang w:val="en-US"/>
        </w:rPr>
      </w:pPr>
      <w:r>
        <w:rPr>
          <w:lang w:val="en-US"/>
        </w:rPr>
        <w:t xml:space="preserve">Relationship types are modelled as </w:t>
      </w:r>
      <w:r w:rsidR="00005E19">
        <w:rPr>
          <w:lang w:val="en-US"/>
        </w:rPr>
        <w:t>relationships of type “</w:t>
      </w:r>
      <w:r w:rsidR="00005E19" w:rsidRPr="004540C0">
        <w:rPr>
          <w:i/>
          <w:iCs/>
          <w:lang w:val="en-US"/>
        </w:rPr>
        <w:t>isRelatedTo</w:t>
      </w:r>
      <w:r w:rsidR="00005E19">
        <w:rPr>
          <w:lang w:val="en-US"/>
        </w:rPr>
        <w:t>” between “</w:t>
      </w:r>
      <w:r w:rsidR="00005E19" w:rsidRPr="004540C0">
        <w:rPr>
          <w:i/>
          <w:iCs/>
          <w:lang w:val="en-US"/>
        </w:rPr>
        <w:t>EntityType</w:t>
      </w:r>
      <w:r w:rsidR="00A84518" w:rsidRPr="00A84518">
        <w:rPr>
          <w:lang w:val="en-US"/>
        </w:rPr>
        <w:t>s</w:t>
      </w:r>
      <w:r w:rsidR="00005E19">
        <w:rPr>
          <w:lang w:val="en-US"/>
        </w:rPr>
        <w:t xml:space="preserve">” </w:t>
      </w:r>
      <w:r w:rsidR="004540C0">
        <w:rPr>
          <w:lang w:val="en-US"/>
        </w:rPr>
        <w:t>in the model</w:t>
      </w:r>
      <w:r w:rsidR="00C81CCC">
        <w:rPr>
          <w:lang w:val="en-US"/>
        </w:rPr>
        <w:t xml:space="preserve"> and renamed to the typename you decide.</w:t>
      </w:r>
    </w:p>
    <w:p w14:paraId="1FDCA1D0" w14:textId="782B825B" w:rsidR="005B4AE2" w:rsidRDefault="005B4AE2" w:rsidP="004479D7">
      <w:pPr>
        <w:jc w:val="both"/>
        <w:rPr>
          <w:lang w:val="en-US"/>
        </w:rPr>
      </w:pPr>
    </w:p>
    <w:p w14:paraId="3834E6EE" w14:textId="08C993C8" w:rsidR="007002B5" w:rsidRPr="007002B5" w:rsidRDefault="007002B5" w:rsidP="004479D7">
      <w:pPr>
        <w:jc w:val="both"/>
        <w:rPr>
          <w:b/>
          <w:bCs/>
          <w:lang w:val="en-US"/>
        </w:rPr>
      </w:pPr>
      <w:r w:rsidRPr="007002B5">
        <w:rPr>
          <w:b/>
          <w:bCs/>
          <w:lang w:val="en-US"/>
        </w:rPr>
        <w:t>The example</w:t>
      </w:r>
    </w:p>
    <w:p w14:paraId="7DA7FE95" w14:textId="77777777" w:rsidR="002E0E86" w:rsidRDefault="005B4AE2" w:rsidP="004479D7">
      <w:pPr>
        <w:jc w:val="both"/>
        <w:rPr>
          <w:lang w:val="en-US"/>
        </w:rPr>
      </w:pPr>
      <w:r>
        <w:rPr>
          <w:lang w:val="en-US"/>
        </w:rPr>
        <w:t>In the following w</w:t>
      </w:r>
      <w:r w:rsidR="008345D1">
        <w:rPr>
          <w:lang w:val="en-US"/>
        </w:rPr>
        <w:t xml:space="preserve">e use the same example as described in the </w:t>
      </w:r>
      <w:r w:rsidR="00862B1F">
        <w:rPr>
          <w:lang w:val="en-US"/>
        </w:rPr>
        <w:t>“</w:t>
      </w:r>
      <w:r w:rsidR="00862B1F" w:rsidRPr="00862B1F">
        <w:rPr>
          <w:i/>
          <w:iCs/>
          <w:lang w:val="en-US"/>
        </w:rPr>
        <w:t>Build a model</w:t>
      </w:r>
      <w:r w:rsidR="00862B1F">
        <w:rPr>
          <w:lang w:val="en-US"/>
        </w:rPr>
        <w:t>” chapter</w:t>
      </w:r>
      <w:r w:rsidR="009204AD">
        <w:rPr>
          <w:lang w:val="en-US"/>
        </w:rPr>
        <w:t xml:space="preserve">. </w:t>
      </w:r>
    </w:p>
    <w:p w14:paraId="6C327D2A" w14:textId="0876F0CD" w:rsidR="008345D1" w:rsidRDefault="0091453F" w:rsidP="004479D7">
      <w:pPr>
        <w:jc w:val="both"/>
        <w:rPr>
          <w:lang w:val="en-US"/>
        </w:rPr>
      </w:pPr>
      <w:r>
        <w:rPr>
          <w:lang w:val="en-US"/>
        </w:rPr>
        <w:t xml:space="preserve">With default </w:t>
      </w:r>
      <w:r w:rsidR="008D5F1B">
        <w:rPr>
          <w:lang w:val="en-US"/>
        </w:rPr>
        <w:t>typeviews</w:t>
      </w:r>
      <w:r>
        <w:rPr>
          <w:lang w:val="en-US"/>
        </w:rPr>
        <w:t xml:space="preserve"> the metamodel look</w:t>
      </w:r>
      <w:r w:rsidR="008948DF">
        <w:rPr>
          <w:lang w:val="en-US"/>
        </w:rPr>
        <w:t>s</w:t>
      </w:r>
      <w:r>
        <w:rPr>
          <w:lang w:val="en-US"/>
        </w:rPr>
        <w:t xml:space="preserve"> </w:t>
      </w:r>
      <w:r w:rsidR="00B51D33">
        <w:rPr>
          <w:lang w:val="en-US"/>
        </w:rPr>
        <w:t>as shown below.</w:t>
      </w:r>
    </w:p>
    <w:p w14:paraId="56008ED6" w14:textId="77777777" w:rsidR="000F57DD" w:rsidRDefault="000F57DD" w:rsidP="004479D7">
      <w:pPr>
        <w:jc w:val="both"/>
        <w:rPr>
          <w:lang w:val="en-US"/>
        </w:rPr>
      </w:pPr>
    </w:p>
    <w:p w14:paraId="4B3D619C" w14:textId="6B26853A" w:rsidR="00E61408" w:rsidRDefault="00B51D33" w:rsidP="00B51D33">
      <w:pPr>
        <w:jc w:val="both"/>
        <w:rPr>
          <w:lang w:val="en-US"/>
        </w:rPr>
      </w:pPr>
      <w:r>
        <w:rPr>
          <w:lang w:val="en-US"/>
        </w:rPr>
        <w:t>There are four “</w:t>
      </w:r>
      <w:r w:rsidRPr="00D941EC">
        <w:rPr>
          <w:i/>
          <w:iCs/>
          <w:lang w:val="en-US"/>
        </w:rPr>
        <w:t>EntityType</w:t>
      </w:r>
      <w:r>
        <w:rPr>
          <w:lang w:val="en-US"/>
        </w:rPr>
        <w:t xml:space="preserve">” objects, each representing an object type in the intended new metamodel. </w:t>
      </w:r>
      <w:r w:rsidR="00E61408">
        <w:rPr>
          <w:lang w:val="en-US"/>
        </w:rPr>
        <w:t xml:space="preserve">Their </w:t>
      </w:r>
      <w:r w:rsidR="006032DF">
        <w:rPr>
          <w:lang w:val="en-US"/>
        </w:rPr>
        <w:t>names are the planned object type names.</w:t>
      </w:r>
    </w:p>
    <w:p w14:paraId="69325B1D" w14:textId="716207E8" w:rsidR="00F457C3" w:rsidRDefault="00B51D33" w:rsidP="00B51D33">
      <w:pPr>
        <w:jc w:val="both"/>
        <w:rPr>
          <w:lang w:val="en-US"/>
        </w:rPr>
      </w:pPr>
      <w:r>
        <w:rPr>
          <w:lang w:val="en-US"/>
        </w:rPr>
        <w:t>There are six “</w:t>
      </w:r>
      <w:r w:rsidRPr="00FA6ADF">
        <w:rPr>
          <w:i/>
          <w:iCs/>
          <w:lang w:val="en-US"/>
        </w:rPr>
        <w:t>isRelatedTo</w:t>
      </w:r>
      <w:r>
        <w:rPr>
          <w:lang w:val="en-US"/>
        </w:rPr>
        <w:t xml:space="preserve">” relationships, each representing a relationship type in the new metamodel. </w:t>
      </w:r>
      <w:r w:rsidR="00837967">
        <w:rPr>
          <w:lang w:val="en-US"/>
        </w:rPr>
        <w:t>Each “</w:t>
      </w:r>
      <w:r w:rsidR="00837967" w:rsidRPr="003F199A">
        <w:rPr>
          <w:i/>
          <w:iCs/>
          <w:lang w:val="en-US"/>
        </w:rPr>
        <w:t>isRelatedTo</w:t>
      </w:r>
      <w:r w:rsidR="00837967">
        <w:rPr>
          <w:lang w:val="en-US"/>
        </w:rPr>
        <w:t xml:space="preserve">” relationship is renamed to </w:t>
      </w:r>
      <w:r w:rsidR="007A3FF2">
        <w:rPr>
          <w:lang w:val="en-US"/>
        </w:rPr>
        <w:t>its</w:t>
      </w:r>
      <w:r w:rsidR="00837967">
        <w:rPr>
          <w:lang w:val="en-US"/>
        </w:rPr>
        <w:t xml:space="preserve"> planned relationship type names</w:t>
      </w:r>
      <w:r w:rsidR="007A3FF2">
        <w:rPr>
          <w:lang w:val="en-US"/>
        </w:rPr>
        <w:t>. These are the names you see in the diagram.</w:t>
      </w:r>
    </w:p>
    <w:p w14:paraId="6B284716" w14:textId="77777777" w:rsidR="00B51D33" w:rsidRDefault="00B51D33" w:rsidP="00B51D33">
      <w:pPr>
        <w:jc w:val="both"/>
        <w:rPr>
          <w:lang w:val="en-US"/>
        </w:rPr>
      </w:pPr>
    </w:p>
    <w:p w14:paraId="7B08D055" w14:textId="1C2D3D80" w:rsidR="00EA79F8" w:rsidRDefault="00EA79F8" w:rsidP="004479D7">
      <w:pPr>
        <w:jc w:val="both"/>
        <w:rPr>
          <w:lang w:val="en-US"/>
        </w:rPr>
      </w:pPr>
    </w:p>
    <w:p w14:paraId="0E9D0B47" w14:textId="08FD7639" w:rsidR="00EA79F8" w:rsidRDefault="00FE0581" w:rsidP="00902245">
      <w:pPr>
        <w:ind w:left="720" w:firstLine="720"/>
        <w:jc w:val="both"/>
        <w:rPr>
          <w:lang w:val="en-US"/>
        </w:rPr>
      </w:pPr>
      <w:r>
        <w:rPr>
          <w:noProof/>
          <w:lang w:val="en-US"/>
        </w:rPr>
        <w:drawing>
          <wp:inline distT="0" distB="0" distL="0" distR="0" wp14:anchorId="7EAD107E" wp14:editId="31695BE1">
            <wp:extent cx="3545840" cy="2227004"/>
            <wp:effectExtent l="0" t="0" r="0" b="0"/>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16810" cy="2271577"/>
                    </a:xfrm>
                    <a:prstGeom prst="rect">
                      <a:avLst/>
                    </a:prstGeom>
                  </pic:spPr>
                </pic:pic>
              </a:graphicData>
            </a:graphic>
          </wp:inline>
        </w:drawing>
      </w:r>
    </w:p>
    <w:p w14:paraId="3416CC2C" w14:textId="69A39311" w:rsidR="009C10E1" w:rsidRDefault="009C10E1" w:rsidP="00902245">
      <w:pPr>
        <w:ind w:left="720" w:firstLine="720"/>
        <w:jc w:val="both"/>
        <w:rPr>
          <w:lang w:val="en-US"/>
        </w:rPr>
      </w:pPr>
    </w:p>
    <w:p w14:paraId="20D99930" w14:textId="7E582B8E" w:rsidR="00E638F8" w:rsidRDefault="00475D6A" w:rsidP="009C10E1">
      <w:pPr>
        <w:jc w:val="both"/>
        <w:rPr>
          <w:lang w:val="en-US"/>
        </w:rPr>
      </w:pPr>
      <w:r>
        <w:rPr>
          <w:lang w:val="en-US"/>
        </w:rPr>
        <w:t xml:space="preserve">This </w:t>
      </w:r>
      <w:r w:rsidR="00EF57AE">
        <w:rPr>
          <w:lang w:val="en-US"/>
        </w:rPr>
        <w:t xml:space="preserve">small model is enough to generate a new metamodel, that </w:t>
      </w:r>
      <w:r w:rsidR="00A44FB2">
        <w:rPr>
          <w:lang w:val="en-US"/>
        </w:rPr>
        <w:t xml:space="preserve">will </w:t>
      </w:r>
      <w:r w:rsidR="00EF57AE">
        <w:rPr>
          <w:lang w:val="en-US"/>
        </w:rPr>
        <w:t xml:space="preserve">allow </w:t>
      </w:r>
      <w:r w:rsidR="00347487">
        <w:rPr>
          <w:lang w:val="en-US"/>
        </w:rPr>
        <w:t>you to model people</w:t>
      </w:r>
      <w:r w:rsidR="0087742E">
        <w:rPr>
          <w:lang w:val="en-US"/>
        </w:rPr>
        <w:t>,</w:t>
      </w:r>
      <w:r w:rsidR="00347487">
        <w:rPr>
          <w:lang w:val="en-US"/>
        </w:rPr>
        <w:t xml:space="preserve"> houses</w:t>
      </w:r>
      <w:r w:rsidR="00400E13">
        <w:rPr>
          <w:lang w:val="en-US"/>
        </w:rPr>
        <w:t>, apartments</w:t>
      </w:r>
      <w:r w:rsidR="00347487">
        <w:rPr>
          <w:lang w:val="en-US"/>
        </w:rPr>
        <w:t xml:space="preserve"> and cars, </w:t>
      </w:r>
      <w:r w:rsidR="00400E13">
        <w:rPr>
          <w:lang w:val="en-US"/>
        </w:rPr>
        <w:t xml:space="preserve">and </w:t>
      </w:r>
      <w:r w:rsidR="00FA0EA5">
        <w:rPr>
          <w:lang w:val="en-US"/>
        </w:rPr>
        <w:t xml:space="preserve">link them together </w:t>
      </w:r>
      <w:r w:rsidR="00A44FB2">
        <w:rPr>
          <w:lang w:val="en-US"/>
        </w:rPr>
        <w:t xml:space="preserve">with the appropriate relationships. </w:t>
      </w:r>
    </w:p>
    <w:p w14:paraId="6309C9A9" w14:textId="282C85B9" w:rsidR="00277CA8" w:rsidRDefault="00277CA8" w:rsidP="009C10E1">
      <w:pPr>
        <w:jc w:val="both"/>
        <w:rPr>
          <w:lang w:val="en-US"/>
        </w:rPr>
      </w:pPr>
    </w:p>
    <w:p w14:paraId="4F12E193" w14:textId="48342971" w:rsidR="004D2EC6" w:rsidRPr="00C21545" w:rsidRDefault="00C21545" w:rsidP="009C10E1">
      <w:pPr>
        <w:jc w:val="both"/>
        <w:rPr>
          <w:b/>
          <w:bCs/>
          <w:lang w:val="en-US"/>
        </w:rPr>
      </w:pPr>
      <w:r w:rsidRPr="00C21545">
        <w:rPr>
          <w:b/>
          <w:bCs/>
          <w:lang w:val="en-US"/>
        </w:rPr>
        <w:t>Generate the metamodel</w:t>
      </w:r>
    </w:p>
    <w:p w14:paraId="0139B56F" w14:textId="7822499F" w:rsidR="00535AAF" w:rsidRDefault="00535AAF" w:rsidP="009C10E1">
      <w:pPr>
        <w:jc w:val="both"/>
        <w:rPr>
          <w:lang w:val="en-US"/>
        </w:rPr>
      </w:pPr>
      <w:r>
        <w:rPr>
          <w:lang w:val="en-US"/>
        </w:rPr>
        <w:t>To generate a metamodel from th</w:t>
      </w:r>
      <w:r w:rsidR="007472F2">
        <w:rPr>
          <w:lang w:val="en-US"/>
        </w:rPr>
        <w:t>e</w:t>
      </w:r>
      <w:r>
        <w:rPr>
          <w:lang w:val="en-US"/>
        </w:rPr>
        <w:t xml:space="preserve"> model, there are a few things you </w:t>
      </w:r>
      <w:r w:rsidR="007B4D30">
        <w:rPr>
          <w:lang w:val="en-US"/>
        </w:rPr>
        <w:t>need</w:t>
      </w:r>
      <w:r>
        <w:rPr>
          <w:lang w:val="en-US"/>
        </w:rPr>
        <w:t xml:space="preserve"> to do:</w:t>
      </w:r>
    </w:p>
    <w:p w14:paraId="6B9545D1" w14:textId="5C74F916" w:rsidR="00535AAF" w:rsidRDefault="007542AD" w:rsidP="00FE591E">
      <w:pPr>
        <w:pStyle w:val="ListParagraph"/>
        <w:numPr>
          <w:ilvl w:val="0"/>
          <w:numId w:val="3"/>
        </w:numPr>
        <w:ind w:left="709" w:hanging="414"/>
        <w:jc w:val="both"/>
        <w:rPr>
          <w:lang w:val="en-US"/>
        </w:rPr>
      </w:pPr>
      <w:r>
        <w:rPr>
          <w:lang w:val="en-US"/>
        </w:rPr>
        <w:t>Create a new</w:t>
      </w:r>
      <w:r w:rsidR="0058735A">
        <w:rPr>
          <w:lang w:val="en-US"/>
        </w:rPr>
        <w:t xml:space="preserve"> metamodel </w:t>
      </w:r>
      <w:r w:rsidR="00D2413E">
        <w:rPr>
          <w:lang w:val="en-US"/>
        </w:rPr>
        <w:t xml:space="preserve">by right clicking the background </w:t>
      </w:r>
      <w:r w:rsidR="00C66970">
        <w:rPr>
          <w:lang w:val="en-US"/>
        </w:rPr>
        <w:t xml:space="preserve">and choose </w:t>
      </w:r>
      <w:r w:rsidR="0058735A">
        <w:rPr>
          <w:lang w:val="en-US"/>
        </w:rPr>
        <w:t>“</w:t>
      </w:r>
      <w:r w:rsidR="0058735A" w:rsidRPr="00577071">
        <w:rPr>
          <w:i/>
          <w:iCs/>
          <w:lang w:val="en-US"/>
        </w:rPr>
        <w:t>New Metamodel</w:t>
      </w:r>
      <w:r w:rsidR="0058735A">
        <w:rPr>
          <w:lang w:val="en-US"/>
        </w:rPr>
        <w:t>”</w:t>
      </w:r>
      <w:r w:rsidR="00C66970">
        <w:rPr>
          <w:lang w:val="en-US"/>
        </w:rPr>
        <w:t xml:space="preserve"> in the popup menu</w:t>
      </w:r>
      <w:r w:rsidR="0026479C">
        <w:rPr>
          <w:lang w:val="en-US"/>
        </w:rPr>
        <w:t xml:space="preserve">. You will be asked for a </w:t>
      </w:r>
      <w:r w:rsidR="009669D0">
        <w:rPr>
          <w:lang w:val="en-US"/>
        </w:rPr>
        <w:t xml:space="preserve">metamodel </w:t>
      </w:r>
      <w:r w:rsidR="0026479C">
        <w:rPr>
          <w:lang w:val="en-US"/>
        </w:rPr>
        <w:t>name</w:t>
      </w:r>
      <w:r w:rsidR="009669D0">
        <w:rPr>
          <w:lang w:val="en-US"/>
        </w:rPr>
        <w:t>.</w:t>
      </w:r>
    </w:p>
    <w:p w14:paraId="265C7E09" w14:textId="63499A15" w:rsidR="00C66970" w:rsidRPr="00FE591E" w:rsidRDefault="00152907" w:rsidP="00FE591E">
      <w:pPr>
        <w:pStyle w:val="ListParagraph"/>
        <w:numPr>
          <w:ilvl w:val="0"/>
          <w:numId w:val="3"/>
        </w:numPr>
        <w:ind w:left="709"/>
        <w:jc w:val="both"/>
        <w:rPr>
          <w:lang w:val="en-US"/>
        </w:rPr>
      </w:pPr>
      <w:r w:rsidRPr="00FE591E">
        <w:rPr>
          <w:lang w:val="en-US"/>
        </w:rPr>
        <w:t xml:space="preserve">Generate </w:t>
      </w:r>
      <w:r w:rsidR="00B13A7C">
        <w:rPr>
          <w:lang w:val="en-US"/>
        </w:rPr>
        <w:t xml:space="preserve">the </w:t>
      </w:r>
      <w:r w:rsidRPr="00FE591E">
        <w:rPr>
          <w:lang w:val="en-US"/>
        </w:rPr>
        <w:t>metamodel</w:t>
      </w:r>
      <w:r w:rsidR="003F3C58" w:rsidRPr="00FE591E">
        <w:rPr>
          <w:lang w:val="en-US"/>
        </w:rPr>
        <w:t xml:space="preserve"> </w:t>
      </w:r>
      <w:r w:rsidR="00B13A7C">
        <w:rPr>
          <w:lang w:val="en-US"/>
        </w:rPr>
        <w:t xml:space="preserve">content </w:t>
      </w:r>
      <w:r w:rsidR="003F3C58" w:rsidRPr="00FE591E">
        <w:rPr>
          <w:lang w:val="en-US"/>
        </w:rPr>
        <w:t>by right clicking the background and choose “</w:t>
      </w:r>
      <w:r w:rsidR="003F3C58" w:rsidRPr="00FE591E">
        <w:rPr>
          <w:i/>
          <w:iCs/>
          <w:lang w:val="en-US"/>
        </w:rPr>
        <w:t>Generate Metamodel</w:t>
      </w:r>
      <w:r w:rsidR="003F3C58" w:rsidRPr="00FE591E">
        <w:rPr>
          <w:lang w:val="en-US"/>
        </w:rPr>
        <w:t>”</w:t>
      </w:r>
      <w:r w:rsidR="00B20E34" w:rsidRPr="00FE591E">
        <w:rPr>
          <w:lang w:val="en-US"/>
        </w:rPr>
        <w:t xml:space="preserve">. </w:t>
      </w:r>
    </w:p>
    <w:p w14:paraId="04205204" w14:textId="357CAAB3" w:rsidR="009763C4" w:rsidRDefault="009763C4" w:rsidP="009763C4">
      <w:pPr>
        <w:pStyle w:val="ListParagraph"/>
        <w:jc w:val="both"/>
        <w:rPr>
          <w:lang w:val="en-US"/>
        </w:rPr>
      </w:pPr>
      <w:r>
        <w:rPr>
          <w:lang w:val="en-US"/>
        </w:rPr>
        <w:t xml:space="preserve">You will </w:t>
      </w:r>
      <w:r w:rsidR="00B13A7C">
        <w:rPr>
          <w:lang w:val="en-US"/>
        </w:rPr>
        <w:t xml:space="preserve">then </w:t>
      </w:r>
      <w:r>
        <w:rPr>
          <w:lang w:val="en-US"/>
        </w:rPr>
        <w:t xml:space="preserve">be asked </w:t>
      </w:r>
      <w:r w:rsidR="00A93B16">
        <w:rPr>
          <w:lang w:val="en-US"/>
        </w:rPr>
        <w:t>two questions:</w:t>
      </w:r>
    </w:p>
    <w:p w14:paraId="52DB4A17" w14:textId="35052F3B" w:rsidR="00A93B16" w:rsidRPr="00FE591E" w:rsidRDefault="00796787" w:rsidP="003E467F">
      <w:pPr>
        <w:pStyle w:val="ListParagraph"/>
        <w:numPr>
          <w:ilvl w:val="0"/>
          <w:numId w:val="1"/>
        </w:numPr>
        <w:ind w:left="1134"/>
        <w:jc w:val="both"/>
        <w:rPr>
          <w:lang w:val="en-US"/>
        </w:rPr>
      </w:pPr>
      <w:r w:rsidRPr="00FE591E">
        <w:rPr>
          <w:lang w:val="en-US"/>
        </w:rPr>
        <w:t>“</w:t>
      </w:r>
      <w:r w:rsidR="00AA3D4F" w:rsidRPr="00FE591E">
        <w:rPr>
          <w:i/>
          <w:iCs/>
          <w:lang w:val="en-US"/>
        </w:rPr>
        <w:t>Do you want to include system types?</w:t>
      </w:r>
      <w:r w:rsidRPr="00FE591E">
        <w:rPr>
          <w:lang w:val="en-US"/>
        </w:rPr>
        <w:t>”</w:t>
      </w:r>
      <w:r w:rsidR="00AA3D4F" w:rsidRPr="00FE591E">
        <w:rPr>
          <w:lang w:val="en-US"/>
        </w:rPr>
        <w:t xml:space="preserve"> </w:t>
      </w:r>
      <w:r w:rsidR="00C4163F" w:rsidRPr="00FE591E">
        <w:rPr>
          <w:lang w:val="en-US"/>
        </w:rPr>
        <w:t>At the time being</w:t>
      </w:r>
      <w:r w:rsidR="00AD0A1F" w:rsidRPr="00FE591E">
        <w:rPr>
          <w:lang w:val="en-US"/>
        </w:rPr>
        <w:t xml:space="preserve"> answer </w:t>
      </w:r>
      <w:r w:rsidR="00C4163F" w:rsidRPr="00FE591E">
        <w:rPr>
          <w:lang w:val="en-US"/>
        </w:rPr>
        <w:t>“</w:t>
      </w:r>
      <w:r w:rsidR="00AD0A1F" w:rsidRPr="00FE591E">
        <w:rPr>
          <w:lang w:val="en-US"/>
        </w:rPr>
        <w:t>No</w:t>
      </w:r>
      <w:r w:rsidR="00C4163F" w:rsidRPr="00FE591E">
        <w:rPr>
          <w:lang w:val="en-US"/>
        </w:rPr>
        <w:t>”</w:t>
      </w:r>
      <w:r w:rsidR="00AD0A1F" w:rsidRPr="00FE591E">
        <w:rPr>
          <w:lang w:val="en-US"/>
        </w:rPr>
        <w:t xml:space="preserve"> or </w:t>
      </w:r>
      <w:r w:rsidR="00C4163F" w:rsidRPr="00FE591E">
        <w:rPr>
          <w:lang w:val="en-US"/>
        </w:rPr>
        <w:t>“</w:t>
      </w:r>
      <w:r w:rsidR="00AD0A1F" w:rsidRPr="00FE591E">
        <w:rPr>
          <w:lang w:val="en-US"/>
        </w:rPr>
        <w:t>Cancel</w:t>
      </w:r>
      <w:r w:rsidR="00C4163F" w:rsidRPr="00FE591E">
        <w:rPr>
          <w:lang w:val="en-US"/>
        </w:rPr>
        <w:t>”</w:t>
      </w:r>
      <w:r w:rsidR="00AD0A1F" w:rsidRPr="00FE591E">
        <w:rPr>
          <w:lang w:val="en-US"/>
        </w:rPr>
        <w:t xml:space="preserve"> </w:t>
      </w:r>
      <w:r w:rsidR="0008194B" w:rsidRPr="00FE591E">
        <w:rPr>
          <w:lang w:val="en-US"/>
        </w:rPr>
        <w:t>to th</w:t>
      </w:r>
      <w:r w:rsidR="009B51E4">
        <w:rPr>
          <w:lang w:val="en-US"/>
        </w:rPr>
        <w:t>at</w:t>
      </w:r>
      <w:r w:rsidR="0008194B" w:rsidRPr="00FE591E">
        <w:rPr>
          <w:lang w:val="en-US"/>
        </w:rPr>
        <w:t xml:space="preserve"> question.</w:t>
      </w:r>
    </w:p>
    <w:p w14:paraId="683A666F" w14:textId="02B2F9E6" w:rsidR="0008194B" w:rsidRDefault="00796787" w:rsidP="003E467F">
      <w:pPr>
        <w:pStyle w:val="ListParagraph"/>
        <w:numPr>
          <w:ilvl w:val="0"/>
          <w:numId w:val="1"/>
        </w:numPr>
        <w:ind w:left="1134"/>
        <w:jc w:val="both"/>
        <w:rPr>
          <w:lang w:val="en-US"/>
        </w:rPr>
      </w:pPr>
      <w:r>
        <w:rPr>
          <w:lang w:val="en-US"/>
        </w:rPr>
        <w:t>“</w:t>
      </w:r>
      <w:r w:rsidR="0008194B" w:rsidRPr="00796787">
        <w:rPr>
          <w:i/>
          <w:iCs/>
          <w:lang w:val="en-US"/>
        </w:rPr>
        <w:t>Select Target Metamodel</w:t>
      </w:r>
      <w:r>
        <w:rPr>
          <w:lang w:val="en-US"/>
        </w:rPr>
        <w:t>”</w:t>
      </w:r>
      <w:r w:rsidR="00C4163F">
        <w:rPr>
          <w:lang w:val="en-US"/>
        </w:rPr>
        <w:t xml:space="preserve">. </w:t>
      </w:r>
      <w:r w:rsidR="00B82DA6">
        <w:rPr>
          <w:lang w:val="en-US"/>
        </w:rPr>
        <w:t>In the dropdown list select the metamodel you created above.</w:t>
      </w:r>
    </w:p>
    <w:p w14:paraId="2D62E15E" w14:textId="77777777" w:rsidR="009B51E4" w:rsidRDefault="00CB2E2E" w:rsidP="00A444C1">
      <w:pPr>
        <w:ind w:left="720"/>
        <w:jc w:val="both"/>
        <w:rPr>
          <w:lang w:val="en-US"/>
        </w:rPr>
      </w:pPr>
      <w:r>
        <w:rPr>
          <w:lang w:val="en-US"/>
        </w:rPr>
        <w:t xml:space="preserve">You should then get the message: </w:t>
      </w:r>
    </w:p>
    <w:p w14:paraId="1A9E9683" w14:textId="22F1B2BE" w:rsidR="00AE7AA7" w:rsidRDefault="00CB2E2E" w:rsidP="00A444C1">
      <w:pPr>
        <w:ind w:left="720" w:firstLine="720"/>
        <w:jc w:val="both"/>
        <w:rPr>
          <w:lang w:val="en-US"/>
        </w:rPr>
      </w:pPr>
      <w:r>
        <w:rPr>
          <w:lang w:val="en-US"/>
        </w:rPr>
        <w:t>“</w:t>
      </w:r>
      <w:r w:rsidRPr="00CB2E2E">
        <w:rPr>
          <w:i/>
          <w:iCs/>
          <w:lang w:val="en-US"/>
        </w:rPr>
        <w:t>Target metamodel has been successfully generated!</w:t>
      </w:r>
      <w:r>
        <w:rPr>
          <w:lang w:val="en-US"/>
        </w:rPr>
        <w:t>”.</w:t>
      </w:r>
    </w:p>
    <w:p w14:paraId="0FD8A0F8" w14:textId="04A3F63B" w:rsidR="002F07F3" w:rsidRDefault="002F07F3" w:rsidP="00AE7AA7">
      <w:pPr>
        <w:jc w:val="both"/>
        <w:rPr>
          <w:lang w:val="en-US"/>
        </w:rPr>
      </w:pPr>
    </w:p>
    <w:p w14:paraId="7E493B07" w14:textId="3A835B27" w:rsidR="0068436C" w:rsidRDefault="00E94B7A" w:rsidP="00AE7AA7">
      <w:pPr>
        <w:jc w:val="both"/>
        <w:rPr>
          <w:lang w:val="en-US"/>
        </w:rPr>
      </w:pPr>
      <w:r>
        <w:rPr>
          <w:lang w:val="en-US"/>
        </w:rPr>
        <w:t xml:space="preserve">Now it is time to test </w:t>
      </w:r>
      <w:r w:rsidR="00416062">
        <w:rPr>
          <w:lang w:val="en-US"/>
        </w:rPr>
        <w:t xml:space="preserve">your metamodel, </w:t>
      </w:r>
      <w:r w:rsidR="00F61CE3">
        <w:rPr>
          <w:lang w:val="en-US"/>
        </w:rPr>
        <w:t>to see if you</w:t>
      </w:r>
      <w:r w:rsidR="0068436C">
        <w:rPr>
          <w:lang w:val="en-US"/>
        </w:rPr>
        <w:t xml:space="preserve"> </w:t>
      </w:r>
      <w:proofErr w:type="gramStart"/>
      <w:r w:rsidR="0068436C">
        <w:rPr>
          <w:lang w:val="en-US"/>
        </w:rPr>
        <w:t>are able to</w:t>
      </w:r>
      <w:proofErr w:type="gramEnd"/>
      <w:r w:rsidR="0068436C">
        <w:rPr>
          <w:lang w:val="en-US"/>
        </w:rPr>
        <w:t xml:space="preserve"> build </w:t>
      </w:r>
      <w:r w:rsidR="007427BA">
        <w:rPr>
          <w:lang w:val="en-US"/>
        </w:rPr>
        <w:t>the desired</w:t>
      </w:r>
      <w:r w:rsidR="0068436C">
        <w:rPr>
          <w:lang w:val="en-US"/>
        </w:rPr>
        <w:t xml:space="preserve"> model based on the type definitions </w:t>
      </w:r>
      <w:r w:rsidR="00AD725F">
        <w:rPr>
          <w:lang w:val="en-US"/>
        </w:rPr>
        <w:t>you just created.</w:t>
      </w:r>
    </w:p>
    <w:p w14:paraId="1B738B4D" w14:textId="77777777" w:rsidR="00AA50E5" w:rsidRDefault="00AA50E5" w:rsidP="00AE7AA7">
      <w:pPr>
        <w:jc w:val="both"/>
        <w:rPr>
          <w:lang w:val="en-US"/>
        </w:rPr>
      </w:pPr>
    </w:p>
    <w:p w14:paraId="3AB3D8FF" w14:textId="77777777" w:rsidR="00AA50E5" w:rsidRPr="00C21545" w:rsidRDefault="00AA50E5" w:rsidP="00AA50E5">
      <w:pPr>
        <w:jc w:val="both"/>
        <w:rPr>
          <w:b/>
          <w:bCs/>
          <w:lang w:val="en-US"/>
        </w:rPr>
      </w:pPr>
      <w:r w:rsidRPr="00C21545">
        <w:rPr>
          <w:b/>
          <w:bCs/>
          <w:lang w:val="en-US"/>
        </w:rPr>
        <w:t>Create a test model</w:t>
      </w:r>
    </w:p>
    <w:p w14:paraId="2129E863" w14:textId="72A9D640" w:rsidR="002F07F3" w:rsidRDefault="00AD725F" w:rsidP="00AE7AA7">
      <w:pPr>
        <w:jc w:val="both"/>
        <w:rPr>
          <w:lang w:val="en-US"/>
        </w:rPr>
      </w:pPr>
      <w:r>
        <w:rPr>
          <w:lang w:val="en-US"/>
        </w:rPr>
        <w:t xml:space="preserve">To do </w:t>
      </w:r>
      <w:r w:rsidR="00634C16">
        <w:rPr>
          <w:lang w:val="en-US"/>
        </w:rPr>
        <w:t>the test</w:t>
      </w:r>
      <w:r>
        <w:rPr>
          <w:lang w:val="en-US"/>
        </w:rPr>
        <w:t xml:space="preserve"> create</w:t>
      </w:r>
      <w:r w:rsidR="00416062">
        <w:rPr>
          <w:lang w:val="en-US"/>
        </w:rPr>
        <w:t xml:space="preserve"> a new model based on </w:t>
      </w:r>
      <w:r w:rsidR="00B47FA2">
        <w:rPr>
          <w:lang w:val="en-US"/>
        </w:rPr>
        <w:t>your new</w:t>
      </w:r>
      <w:r w:rsidR="00416062">
        <w:rPr>
          <w:lang w:val="en-US"/>
        </w:rPr>
        <w:t xml:space="preserve"> metamodel and start modelling persons, houses</w:t>
      </w:r>
      <w:r w:rsidR="00B47FA2">
        <w:rPr>
          <w:lang w:val="en-US"/>
        </w:rPr>
        <w:t>, apartments</w:t>
      </w:r>
      <w:r w:rsidR="00416062">
        <w:rPr>
          <w:lang w:val="en-US"/>
        </w:rPr>
        <w:t xml:space="preserve"> and cars.</w:t>
      </w:r>
      <w:r w:rsidR="00B47FA2">
        <w:rPr>
          <w:lang w:val="en-US"/>
        </w:rPr>
        <w:t xml:space="preserve"> </w:t>
      </w:r>
    </w:p>
    <w:p w14:paraId="03142387" w14:textId="4DBB00BE" w:rsidR="00BE05D8" w:rsidRDefault="00BE05D8" w:rsidP="00AE7AA7">
      <w:pPr>
        <w:jc w:val="both"/>
        <w:rPr>
          <w:lang w:val="en-US"/>
        </w:rPr>
      </w:pPr>
      <w:r>
        <w:rPr>
          <w:lang w:val="en-US"/>
        </w:rPr>
        <w:t xml:space="preserve">If you </w:t>
      </w:r>
      <w:r w:rsidR="00B66C56">
        <w:rPr>
          <w:lang w:val="en-US"/>
        </w:rPr>
        <w:t>can</w:t>
      </w:r>
      <w:r>
        <w:rPr>
          <w:lang w:val="en-US"/>
        </w:rPr>
        <w:t xml:space="preserve"> create objects of your </w:t>
      </w:r>
      <w:r w:rsidR="00CC2869">
        <w:rPr>
          <w:lang w:val="en-US"/>
        </w:rPr>
        <w:t>4 types, and connect relationships according to your type definitions</w:t>
      </w:r>
      <w:r w:rsidR="00772A60">
        <w:rPr>
          <w:lang w:val="en-US"/>
        </w:rPr>
        <w:t xml:space="preserve">, you have succeeded. </w:t>
      </w:r>
    </w:p>
    <w:p w14:paraId="5475145D" w14:textId="1426B3E3" w:rsidR="00416062" w:rsidRDefault="00416062" w:rsidP="00AE7AA7">
      <w:pPr>
        <w:jc w:val="both"/>
        <w:rPr>
          <w:lang w:val="en-US"/>
        </w:rPr>
      </w:pPr>
    </w:p>
    <w:p w14:paraId="3CD882F0" w14:textId="40E30096" w:rsidR="00762763" w:rsidRDefault="00DD1472" w:rsidP="00EE6DE2">
      <w:pPr>
        <w:jc w:val="both"/>
        <w:rPr>
          <w:lang w:val="en-US"/>
        </w:rPr>
      </w:pPr>
      <w:r>
        <w:rPr>
          <w:lang w:val="en-US"/>
        </w:rPr>
        <w:t>You create the</w:t>
      </w:r>
      <w:r w:rsidR="00EE6DE2" w:rsidRPr="00EE6DE2">
        <w:rPr>
          <w:lang w:val="en-US"/>
        </w:rPr>
        <w:t xml:space="preserve"> new model by right clicking the background and choose “</w:t>
      </w:r>
      <w:r w:rsidR="00EE6DE2" w:rsidRPr="00437EF3">
        <w:rPr>
          <w:i/>
          <w:iCs/>
          <w:lang w:val="en-US"/>
        </w:rPr>
        <w:t>New Model</w:t>
      </w:r>
      <w:r w:rsidR="00EE6DE2" w:rsidRPr="00EE6DE2">
        <w:rPr>
          <w:lang w:val="en-US"/>
        </w:rPr>
        <w:t xml:space="preserve">” in the popup menu. </w:t>
      </w:r>
      <w:r w:rsidR="00490508">
        <w:rPr>
          <w:lang w:val="en-US"/>
        </w:rPr>
        <w:t>You will be asked to select a metamodel – select the one you just created.</w:t>
      </w:r>
    </w:p>
    <w:p w14:paraId="18E8B1D1" w14:textId="5DB2CAF5" w:rsidR="00EE6DE2" w:rsidRDefault="00490508" w:rsidP="00EE6DE2">
      <w:pPr>
        <w:jc w:val="both"/>
        <w:rPr>
          <w:lang w:val="en-US"/>
        </w:rPr>
      </w:pPr>
      <w:r>
        <w:rPr>
          <w:lang w:val="en-US"/>
        </w:rPr>
        <w:t>Then y</w:t>
      </w:r>
      <w:r w:rsidR="00EE6DE2" w:rsidRPr="00EE6DE2">
        <w:rPr>
          <w:lang w:val="en-US"/>
        </w:rPr>
        <w:t>ou will be asked for a model name</w:t>
      </w:r>
      <w:r w:rsidR="00EC49CB">
        <w:rPr>
          <w:lang w:val="en-US"/>
        </w:rPr>
        <w:t xml:space="preserve"> and a modelview name.</w:t>
      </w:r>
      <w:r w:rsidR="002844DD">
        <w:rPr>
          <w:lang w:val="en-US"/>
        </w:rPr>
        <w:t xml:space="preserve"> When the model has been created, </w:t>
      </w:r>
      <w:r w:rsidR="00F0653D">
        <w:rPr>
          <w:lang w:val="en-US"/>
        </w:rPr>
        <w:t xml:space="preserve">switch to the model by selecting </w:t>
      </w:r>
      <w:r w:rsidR="00BD1194">
        <w:rPr>
          <w:lang w:val="en-US"/>
        </w:rPr>
        <w:t xml:space="preserve">the </w:t>
      </w:r>
      <w:r w:rsidR="00F0653D">
        <w:rPr>
          <w:lang w:val="en-US"/>
        </w:rPr>
        <w:t xml:space="preserve">model you just created in </w:t>
      </w:r>
      <w:r w:rsidR="00C9203B">
        <w:rPr>
          <w:lang w:val="en-US"/>
        </w:rPr>
        <w:t xml:space="preserve">the </w:t>
      </w:r>
      <w:r w:rsidR="00591C04">
        <w:rPr>
          <w:lang w:val="en-US"/>
        </w:rPr>
        <w:t xml:space="preserve">pulldown dialog </w:t>
      </w:r>
      <w:r w:rsidR="00F0653D">
        <w:rPr>
          <w:lang w:val="en-US"/>
        </w:rPr>
        <w:t>“</w:t>
      </w:r>
      <w:r w:rsidR="00F0653D" w:rsidRPr="00C4034E">
        <w:rPr>
          <w:i/>
          <w:iCs/>
          <w:lang w:val="en-US"/>
        </w:rPr>
        <w:t>Model</w:t>
      </w:r>
      <w:r w:rsidR="0079648C">
        <w:rPr>
          <w:lang w:val="en-US"/>
        </w:rPr>
        <w:t>:</w:t>
      </w:r>
      <w:r w:rsidR="00F0653D">
        <w:rPr>
          <w:lang w:val="en-US"/>
        </w:rPr>
        <w:t>”</w:t>
      </w:r>
      <w:r w:rsidR="0079648C">
        <w:rPr>
          <w:lang w:val="en-US"/>
        </w:rPr>
        <w:t xml:space="preserve"> in the top right corner of the </w:t>
      </w:r>
      <w:r w:rsidR="00C9203B">
        <w:rPr>
          <w:lang w:val="en-US"/>
        </w:rPr>
        <w:t>AKMM window.</w:t>
      </w:r>
      <w:r w:rsidR="00F0653D">
        <w:rPr>
          <w:lang w:val="en-US"/>
        </w:rPr>
        <w:t xml:space="preserve"> </w:t>
      </w:r>
    </w:p>
    <w:p w14:paraId="43DB57E9" w14:textId="3A04733E" w:rsidR="00C3651F" w:rsidRDefault="00C3651F" w:rsidP="00EE6DE2">
      <w:pPr>
        <w:jc w:val="both"/>
        <w:rPr>
          <w:lang w:val="en-US"/>
        </w:rPr>
      </w:pPr>
    </w:p>
    <w:p w14:paraId="5E47E770" w14:textId="463FBCCC" w:rsidR="007102CA" w:rsidRDefault="00127A52" w:rsidP="007102CA">
      <w:pPr>
        <w:jc w:val="both"/>
        <w:rPr>
          <w:lang w:val="en-US"/>
        </w:rPr>
      </w:pPr>
      <w:r>
        <w:rPr>
          <w:lang w:val="en-US"/>
        </w:rPr>
        <w:t>T</w:t>
      </w:r>
      <w:r w:rsidR="007102CA">
        <w:rPr>
          <w:lang w:val="en-US"/>
        </w:rPr>
        <w:t xml:space="preserve">he </w:t>
      </w:r>
      <w:r w:rsidR="00363372">
        <w:rPr>
          <w:lang w:val="en-US"/>
        </w:rPr>
        <w:t xml:space="preserve">object types </w:t>
      </w:r>
      <w:r w:rsidR="0085786F">
        <w:rPr>
          <w:lang w:val="en-US"/>
        </w:rPr>
        <w:t xml:space="preserve">in the </w:t>
      </w:r>
      <w:r w:rsidR="007102CA">
        <w:rPr>
          <w:lang w:val="en-US"/>
        </w:rPr>
        <w:t xml:space="preserve">metamodel you created should </w:t>
      </w:r>
      <w:r>
        <w:rPr>
          <w:lang w:val="en-US"/>
        </w:rPr>
        <w:t xml:space="preserve">now </w:t>
      </w:r>
      <w:r w:rsidR="007102CA">
        <w:rPr>
          <w:lang w:val="en-US"/>
        </w:rPr>
        <w:t xml:space="preserve">appear as object types in the left pane, and you </w:t>
      </w:r>
      <w:r w:rsidR="00556F74">
        <w:rPr>
          <w:lang w:val="en-US"/>
        </w:rPr>
        <w:t>should be</w:t>
      </w:r>
      <w:r w:rsidR="007102CA">
        <w:rPr>
          <w:lang w:val="en-US"/>
        </w:rPr>
        <w:t xml:space="preserve"> ready to test that the metamodel you created works as expected. Create objects and relationships and do the verification</w:t>
      </w:r>
      <w:r w:rsidR="007427BA">
        <w:rPr>
          <w:lang w:val="en-US"/>
        </w:rPr>
        <w:t xml:space="preserve"> as shown below</w:t>
      </w:r>
      <w:r w:rsidR="007102CA">
        <w:rPr>
          <w:lang w:val="en-US"/>
        </w:rPr>
        <w:t xml:space="preserve">. </w:t>
      </w:r>
    </w:p>
    <w:p w14:paraId="57C5E751" w14:textId="77777777" w:rsidR="007102CA" w:rsidRDefault="007102CA" w:rsidP="00EE6DE2">
      <w:pPr>
        <w:jc w:val="both"/>
        <w:rPr>
          <w:lang w:val="en-US"/>
        </w:rPr>
      </w:pPr>
    </w:p>
    <w:p w14:paraId="1CF2DBEF" w14:textId="12901798" w:rsidR="00416062" w:rsidRDefault="00BE4FF3" w:rsidP="00AE7AA7">
      <w:pPr>
        <w:jc w:val="both"/>
        <w:rPr>
          <w:lang w:val="en-US"/>
        </w:rPr>
      </w:pPr>
      <w:r>
        <w:rPr>
          <w:noProof/>
          <w:lang w:val="en-US"/>
        </w:rPr>
        <w:drawing>
          <wp:inline distT="0" distB="0" distL="0" distR="0" wp14:anchorId="29E2B70D" wp14:editId="59F81F29">
            <wp:extent cx="5756910" cy="3284855"/>
            <wp:effectExtent l="0" t="0" r="0" b="4445"/>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3284855"/>
                    </a:xfrm>
                    <a:prstGeom prst="rect">
                      <a:avLst/>
                    </a:prstGeom>
                  </pic:spPr>
                </pic:pic>
              </a:graphicData>
            </a:graphic>
          </wp:inline>
        </w:drawing>
      </w:r>
    </w:p>
    <w:p w14:paraId="60725735" w14:textId="77777777" w:rsidR="00C4313D" w:rsidRDefault="00C4313D" w:rsidP="00AE7AA7">
      <w:pPr>
        <w:jc w:val="both"/>
        <w:rPr>
          <w:b/>
          <w:bCs/>
          <w:lang w:val="en-US"/>
        </w:rPr>
      </w:pPr>
    </w:p>
    <w:p w14:paraId="2A1EDA53" w14:textId="683945F0" w:rsidR="00464B23" w:rsidRPr="00CB7DEB" w:rsidRDefault="00641576" w:rsidP="00AE7AA7">
      <w:pPr>
        <w:jc w:val="both"/>
        <w:rPr>
          <w:b/>
          <w:bCs/>
          <w:lang w:val="en-US"/>
        </w:rPr>
      </w:pPr>
      <w:r>
        <w:rPr>
          <w:b/>
          <w:bCs/>
          <w:lang w:val="en-US"/>
        </w:rPr>
        <w:t xml:space="preserve">Modifying </w:t>
      </w:r>
      <w:r w:rsidR="00C341D8">
        <w:rPr>
          <w:b/>
          <w:bCs/>
          <w:lang w:val="en-US"/>
        </w:rPr>
        <w:t>the metamodel</w:t>
      </w:r>
    </w:p>
    <w:p w14:paraId="4CE8CF1F" w14:textId="378BB05F" w:rsidR="006D5230" w:rsidRDefault="006D5230" w:rsidP="006D5230">
      <w:pPr>
        <w:jc w:val="both"/>
        <w:rPr>
          <w:lang w:val="en-US"/>
        </w:rPr>
      </w:pPr>
      <w:r>
        <w:rPr>
          <w:lang w:val="en-US"/>
        </w:rPr>
        <w:t xml:space="preserve">If something is wrong, go back to the </w:t>
      </w:r>
      <w:r w:rsidR="00C341D8">
        <w:rPr>
          <w:lang w:val="en-US"/>
        </w:rPr>
        <w:t xml:space="preserve">model of the </w:t>
      </w:r>
      <w:r>
        <w:rPr>
          <w:lang w:val="en-US"/>
        </w:rPr>
        <w:t>metamodel, do the necessary changes, and generate the metamodel again.</w:t>
      </w:r>
    </w:p>
    <w:p w14:paraId="0FB0B801" w14:textId="77777777" w:rsidR="00157CEF" w:rsidRDefault="00157CEF" w:rsidP="00AE7AA7">
      <w:pPr>
        <w:jc w:val="both"/>
        <w:rPr>
          <w:lang w:val="en-US"/>
        </w:rPr>
      </w:pPr>
    </w:p>
    <w:p w14:paraId="3054C649" w14:textId="61B57A14" w:rsidR="00125C52" w:rsidRDefault="006A4FEB" w:rsidP="00AE7AA7">
      <w:pPr>
        <w:jc w:val="both"/>
        <w:rPr>
          <w:lang w:val="en-US"/>
        </w:rPr>
      </w:pPr>
      <w:r>
        <w:rPr>
          <w:lang w:val="en-US"/>
        </w:rPr>
        <w:t xml:space="preserve">If you want to </w:t>
      </w:r>
      <w:r w:rsidR="005E46E9">
        <w:rPr>
          <w:lang w:val="en-US"/>
        </w:rPr>
        <w:t>add symbols and colors to your types</w:t>
      </w:r>
      <w:r w:rsidR="009D603E">
        <w:rPr>
          <w:lang w:val="en-US"/>
        </w:rPr>
        <w:t>, go back to your metamodel</w:t>
      </w:r>
      <w:r w:rsidR="00C67847">
        <w:rPr>
          <w:lang w:val="en-US"/>
        </w:rPr>
        <w:t xml:space="preserve"> to </w:t>
      </w:r>
      <w:r w:rsidR="002327F6">
        <w:rPr>
          <w:lang w:val="en-US"/>
        </w:rPr>
        <w:t>add view</w:t>
      </w:r>
      <w:r w:rsidR="00125C52">
        <w:rPr>
          <w:lang w:val="en-US"/>
        </w:rPr>
        <w:t xml:space="preserve"> specification</w:t>
      </w:r>
      <w:r w:rsidR="002327F6">
        <w:rPr>
          <w:lang w:val="en-US"/>
        </w:rPr>
        <w:t>s</w:t>
      </w:r>
      <w:r w:rsidR="00460E4A">
        <w:rPr>
          <w:lang w:val="en-US"/>
        </w:rPr>
        <w:t>, and generate the metamodel again.</w:t>
      </w:r>
    </w:p>
    <w:p w14:paraId="0A193227" w14:textId="77777777" w:rsidR="00183094" w:rsidRDefault="00183094" w:rsidP="00AE7AA7">
      <w:pPr>
        <w:jc w:val="both"/>
        <w:rPr>
          <w:lang w:val="en-US"/>
        </w:rPr>
      </w:pPr>
    </w:p>
    <w:p w14:paraId="6F18BE9E" w14:textId="6913CFCF" w:rsidR="00A57D7D" w:rsidRDefault="00E4625B" w:rsidP="00AE7AA7">
      <w:pPr>
        <w:jc w:val="both"/>
        <w:rPr>
          <w:lang w:val="en-US"/>
        </w:rPr>
      </w:pPr>
      <w:r>
        <w:rPr>
          <w:lang w:val="en-US"/>
        </w:rPr>
        <w:t xml:space="preserve">The </w:t>
      </w:r>
      <w:r w:rsidR="00DB02C5">
        <w:rPr>
          <w:lang w:val="en-US"/>
        </w:rPr>
        <w:t xml:space="preserve">view </w:t>
      </w:r>
      <w:r>
        <w:rPr>
          <w:lang w:val="en-US"/>
        </w:rPr>
        <w:t>specification</w:t>
      </w:r>
      <w:r w:rsidR="007F1141">
        <w:rPr>
          <w:lang w:val="en-US"/>
        </w:rPr>
        <w:t>s</w:t>
      </w:r>
      <w:r>
        <w:rPr>
          <w:lang w:val="en-US"/>
        </w:rPr>
        <w:t xml:space="preserve"> </w:t>
      </w:r>
      <w:r w:rsidR="007F1141">
        <w:rPr>
          <w:lang w:val="en-US"/>
        </w:rPr>
        <w:t>are</w:t>
      </w:r>
      <w:r>
        <w:rPr>
          <w:lang w:val="en-US"/>
        </w:rPr>
        <w:t xml:space="preserve"> done by </w:t>
      </w:r>
      <w:r w:rsidR="004E5010">
        <w:rPr>
          <w:lang w:val="en-US"/>
        </w:rPr>
        <w:t>editing “</w:t>
      </w:r>
      <w:r w:rsidR="004E5010" w:rsidRPr="0034611E">
        <w:rPr>
          <w:i/>
          <w:iCs/>
          <w:lang w:val="en-US"/>
        </w:rPr>
        <w:t>Object</w:t>
      </w:r>
      <w:r w:rsidR="00265A89" w:rsidRPr="0034611E">
        <w:rPr>
          <w:i/>
          <w:iCs/>
          <w:lang w:val="en-US"/>
        </w:rPr>
        <w:t xml:space="preserve"> </w:t>
      </w:r>
      <w:r w:rsidR="00AB1A87" w:rsidRPr="0034611E">
        <w:rPr>
          <w:i/>
          <w:iCs/>
          <w:lang w:val="en-US"/>
        </w:rPr>
        <w:t>V</w:t>
      </w:r>
      <w:r w:rsidR="004E5010" w:rsidRPr="0034611E">
        <w:rPr>
          <w:i/>
          <w:iCs/>
          <w:lang w:val="en-US"/>
        </w:rPr>
        <w:t>iew</w:t>
      </w:r>
      <w:r w:rsidR="004E5010">
        <w:rPr>
          <w:lang w:val="en-US"/>
        </w:rPr>
        <w:t>”</w:t>
      </w:r>
      <w:r w:rsidR="001E3FD8">
        <w:rPr>
          <w:lang w:val="en-US"/>
        </w:rPr>
        <w:t xml:space="preserve"> of the “</w:t>
      </w:r>
      <w:r w:rsidR="001E3FD8" w:rsidRPr="0034611E">
        <w:rPr>
          <w:i/>
          <w:iCs/>
          <w:lang w:val="en-US"/>
        </w:rPr>
        <w:t>EntityType</w:t>
      </w:r>
      <w:r w:rsidR="001E3FD8">
        <w:rPr>
          <w:lang w:val="en-US"/>
        </w:rPr>
        <w:t>”</w:t>
      </w:r>
      <w:r w:rsidR="00C67847">
        <w:rPr>
          <w:lang w:val="en-US"/>
        </w:rPr>
        <w:t xml:space="preserve"> </w:t>
      </w:r>
      <w:r w:rsidR="00F2682C">
        <w:rPr>
          <w:lang w:val="en-US"/>
        </w:rPr>
        <w:t xml:space="preserve">objects </w:t>
      </w:r>
      <w:r w:rsidR="001E3FD8">
        <w:rPr>
          <w:lang w:val="en-US"/>
        </w:rPr>
        <w:t>and by editing “</w:t>
      </w:r>
      <w:r w:rsidR="001E3FD8" w:rsidRPr="0034611E">
        <w:rPr>
          <w:i/>
          <w:iCs/>
          <w:lang w:val="en-US"/>
        </w:rPr>
        <w:t>Relationship</w:t>
      </w:r>
      <w:r w:rsidR="00AB1A87" w:rsidRPr="0034611E">
        <w:rPr>
          <w:i/>
          <w:iCs/>
          <w:lang w:val="en-US"/>
        </w:rPr>
        <w:t xml:space="preserve"> V</w:t>
      </w:r>
      <w:r w:rsidR="00DB14B0" w:rsidRPr="0034611E">
        <w:rPr>
          <w:i/>
          <w:iCs/>
          <w:lang w:val="en-US"/>
        </w:rPr>
        <w:t>iew</w:t>
      </w:r>
      <w:r w:rsidR="00DB14B0">
        <w:rPr>
          <w:lang w:val="en-US"/>
        </w:rPr>
        <w:t>” of the “</w:t>
      </w:r>
      <w:r w:rsidR="00DB14B0" w:rsidRPr="0034611E">
        <w:rPr>
          <w:i/>
          <w:iCs/>
          <w:lang w:val="en-US"/>
        </w:rPr>
        <w:t>isRelatedTo</w:t>
      </w:r>
      <w:r w:rsidR="00DB14B0">
        <w:rPr>
          <w:lang w:val="en-US"/>
        </w:rPr>
        <w:t>” relationships</w:t>
      </w:r>
      <w:r w:rsidR="001F4FC4">
        <w:rPr>
          <w:lang w:val="en-US"/>
        </w:rPr>
        <w:t xml:space="preserve">. </w:t>
      </w:r>
    </w:p>
    <w:p w14:paraId="1D332186" w14:textId="0E41D5D6" w:rsidR="006A4FEB" w:rsidRDefault="00265A89" w:rsidP="00AE7AA7">
      <w:pPr>
        <w:jc w:val="both"/>
        <w:rPr>
          <w:lang w:val="en-US"/>
        </w:rPr>
      </w:pPr>
      <w:r>
        <w:rPr>
          <w:lang w:val="en-US"/>
        </w:rPr>
        <w:t>The “</w:t>
      </w:r>
      <w:r w:rsidRPr="0034611E">
        <w:rPr>
          <w:i/>
          <w:iCs/>
          <w:lang w:val="en-US"/>
        </w:rPr>
        <w:t>Object View</w:t>
      </w:r>
      <w:r>
        <w:rPr>
          <w:lang w:val="en-US"/>
        </w:rPr>
        <w:t>” and “</w:t>
      </w:r>
      <w:r w:rsidRPr="0034611E">
        <w:rPr>
          <w:i/>
          <w:iCs/>
          <w:lang w:val="en-US"/>
        </w:rPr>
        <w:t>Relationship View</w:t>
      </w:r>
      <w:r>
        <w:rPr>
          <w:lang w:val="en-US"/>
        </w:rPr>
        <w:t xml:space="preserve">” </w:t>
      </w:r>
      <w:r w:rsidR="00924195">
        <w:rPr>
          <w:lang w:val="en-US"/>
        </w:rPr>
        <w:t xml:space="preserve">definitions </w:t>
      </w:r>
      <w:r>
        <w:rPr>
          <w:lang w:val="en-US"/>
        </w:rPr>
        <w:t xml:space="preserve">are used </w:t>
      </w:r>
      <w:r w:rsidR="00924195">
        <w:rPr>
          <w:lang w:val="en-US"/>
        </w:rPr>
        <w:t>to define the corresponding “</w:t>
      </w:r>
      <w:r w:rsidR="00924195" w:rsidRPr="0034611E">
        <w:rPr>
          <w:i/>
          <w:iCs/>
          <w:lang w:val="en-US"/>
        </w:rPr>
        <w:t>Object Typeview</w:t>
      </w:r>
      <w:r w:rsidR="00BD3B59">
        <w:rPr>
          <w:lang w:val="en-US"/>
        </w:rPr>
        <w:t>” and “</w:t>
      </w:r>
      <w:r w:rsidR="00BD3B59" w:rsidRPr="0034611E">
        <w:rPr>
          <w:i/>
          <w:iCs/>
          <w:lang w:val="en-US"/>
        </w:rPr>
        <w:t>Relationship Typeview</w:t>
      </w:r>
      <w:r w:rsidR="00BD3B59">
        <w:rPr>
          <w:lang w:val="en-US"/>
        </w:rPr>
        <w:t xml:space="preserve">” </w:t>
      </w:r>
      <w:r w:rsidR="002D12C9">
        <w:rPr>
          <w:lang w:val="en-US"/>
        </w:rPr>
        <w:t xml:space="preserve">definitions </w:t>
      </w:r>
      <w:r w:rsidR="00BD3B59">
        <w:rPr>
          <w:lang w:val="en-US"/>
        </w:rPr>
        <w:t>in the generated metamodel.</w:t>
      </w:r>
    </w:p>
    <w:p w14:paraId="0EB5283F" w14:textId="56D5B787" w:rsidR="009101C5" w:rsidRDefault="009101C5" w:rsidP="00AE7AA7">
      <w:pPr>
        <w:jc w:val="both"/>
        <w:rPr>
          <w:lang w:val="en-US"/>
        </w:rPr>
      </w:pPr>
    </w:p>
    <w:p w14:paraId="249EFE36" w14:textId="100AB6FC" w:rsidR="008D625A" w:rsidRDefault="009101C5" w:rsidP="00AE7AA7">
      <w:pPr>
        <w:jc w:val="both"/>
        <w:rPr>
          <w:lang w:val="en-US"/>
        </w:rPr>
      </w:pPr>
      <w:r>
        <w:rPr>
          <w:lang w:val="en-US"/>
        </w:rPr>
        <w:t>There is one variant of object views that has</w:t>
      </w:r>
      <w:r w:rsidR="001D4191">
        <w:rPr>
          <w:lang w:val="en-US"/>
        </w:rPr>
        <w:t xml:space="preserve"> </w:t>
      </w:r>
      <w:r>
        <w:rPr>
          <w:lang w:val="en-US"/>
        </w:rPr>
        <w:t>n</w:t>
      </w:r>
      <w:r w:rsidR="001D4191">
        <w:rPr>
          <w:lang w:val="en-US"/>
        </w:rPr>
        <w:t>o</w:t>
      </w:r>
      <w:r>
        <w:rPr>
          <w:lang w:val="en-US"/>
        </w:rPr>
        <w:t xml:space="preserve">t been mentioned yet. </w:t>
      </w:r>
      <w:r w:rsidR="00F26EF9">
        <w:rPr>
          <w:lang w:val="en-US"/>
        </w:rPr>
        <w:t>There is an attribute “</w:t>
      </w:r>
      <w:r w:rsidR="00F26EF9" w:rsidRPr="00F26EF9">
        <w:rPr>
          <w:i/>
          <w:iCs/>
          <w:lang w:val="en-US"/>
        </w:rPr>
        <w:t>viewkind</w:t>
      </w:r>
      <w:r w:rsidR="00F26EF9">
        <w:rPr>
          <w:lang w:val="en-US"/>
        </w:rPr>
        <w:t>” that has two values: “</w:t>
      </w:r>
      <w:r w:rsidR="00F26EF9" w:rsidRPr="00F26EF9">
        <w:rPr>
          <w:i/>
          <w:iCs/>
          <w:lang w:val="en-US"/>
        </w:rPr>
        <w:t>Object</w:t>
      </w:r>
      <w:r w:rsidR="00F26EF9">
        <w:rPr>
          <w:lang w:val="en-US"/>
        </w:rPr>
        <w:t>” and “</w:t>
      </w:r>
      <w:r w:rsidR="00F26EF9" w:rsidRPr="00F26EF9">
        <w:rPr>
          <w:i/>
          <w:iCs/>
          <w:lang w:val="en-US"/>
        </w:rPr>
        <w:t>Container</w:t>
      </w:r>
      <w:r w:rsidR="00F26EF9">
        <w:rPr>
          <w:lang w:val="en-US"/>
        </w:rPr>
        <w:t>”. In all examples so far “</w:t>
      </w:r>
      <w:r w:rsidR="00F26EF9" w:rsidRPr="00F26EF9">
        <w:rPr>
          <w:i/>
          <w:iCs/>
          <w:lang w:val="en-US"/>
        </w:rPr>
        <w:t>viewkind</w:t>
      </w:r>
      <w:r w:rsidR="00F26EF9">
        <w:rPr>
          <w:lang w:val="en-US"/>
        </w:rPr>
        <w:t>” has the value “</w:t>
      </w:r>
      <w:r w:rsidR="00F26EF9" w:rsidRPr="00F26EF9">
        <w:rPr>
          <w:i/>
          <w:iCs/>
          <w:lang w:val="en-US"/>
        </w:rPr>
        <w:t>Object</w:t>
      </w:r>
      <w:r w:rsidR="00F26EF9">
        <w:rPr>
          <w:i/>
          <w:iCs/>
          <w:lang w:val="en-US"/>
        </w:rPr>
        <w:t>”</w:t>
      </w:r>
      <w:r w:rsidR="00F26EF9">
        <w:rPr>
          <w:lang w:val="en-US"/>
        </w:rPr>
        <w:t>.  When setting the value to “</w:t>
      </w:r>
      <w:r w:rsidR="00F26EF9" w:rsidRPr="00F26EF9">
        <w:rPr>
          <w:i/>
          <w:iCs/>
          <w:lang w:val="en-US"/>
        </w:rPr>
        <w:t>Container</w:t>
      </w:r>
      <w:r w:rsidR="00F26EF9">
        <w:rPr>
          <w:lang w:val="en-US"/>
        </w:rPr>
        <w:t xml:space="preserve">” </w:t>
      </w:r>
      <w:r w:rsidR="008D625A">
        <w:rPr>
          <w:lang w:val="en-US"/>
        </w:rPr>
        <w:t>the objectview will start behaving like a container. This is illustrated below:</w:t>
      </w:r>
    </w:p>
    <w:p w14:paraId="2DB6A4E6" w14:textId="0CA5F8E6" w:rsidR="008D625A" w:rsidRDefault="008D625A" w:rsidP="00AE7AA7">
      <w:pPr>
        <w:jc w:val="both"/>
        <w:rPr>
          <w:lang w:val="en-US"/>
        </w:rPr>
      </w:pPr>
      <w:r>
        <w:rPr>
          <w:noProof/>
          <w:lang w:val="en-US"/>
        </w:rPr>
        <w:drawing>
          <wp:inline distT="0" distB="0" distL="0" distR="0" wp14:anchorId="4E08B15B" wp14:editId="112C1E96">
            <wp:extent cx="2318004" cy="528320"/>
            <wp:effectExtent l="0" t="0" r="6350" b="5080"/>
            <wp:docPr id="51" name="Bilde 51" descr="Et bilde som inneholder shōji&#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e 51" descr="Et bilde som inneholder shōji&#10;&#10;Automatisk generert beskrivels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5713" cy="532356"/>
                    </a:xfrm>
                    <a:prstGeom prst="rect">
                      <a:avLst/>
                    </a:prstGeom>
                  </pic:spPr>
                </pic:pic>
              </a:graphicData>
            </a:graphic>
          </wp:inline>
        </w:drawing>
      </w:r>
      <w:r>
        <w:rPr>
          <w:lang w:val="en-US"/>
        </w:rPr>
        <w:tab/>
      </w:r>
      <w:r>
        <w:rPr>
          <w:noProof/>
          <w:lang w:val="en-US"/>
        </w:rPr>
        <w:drawing>
          <wp:inline distT="0" distB="0" distL="0" distR="0" wp14:anchorId="7D7351A2" wp14:editId="56EF3CB9">
            <wp:extent cx="2641600" cy="947380"/>
            <wp:effectExtent l="0" t="0" r="0" b="5715"/>
            <wp:docPr id="52"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e 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2567" cy="962072"/>
                    </a:xfrm>
                    <a:prstGeom prst="rect">
                      <a:avLst/>
                    </a:prstGeom>
                  </pic:spPr>
                </pic:pic>
              </a:graphicData>
            </a:graphic>
          </wp:inline>
        </w:drawing>
      </w:r>
    </w:p>
    <w:p w14:paraId="564A4AE6" w14:textId="50EB55B7" w:rsidR="008D625A" w:rsidRDefault="008D625A" w:rsidP="00AE7AA7">
      <w:pPr>
        <w:jc w:val="both"/>
        <w:rPr>
          <w:lang w:val="en-US"/>
        </w:rPr>
      </w:pPr>
    </w:p>
    <w:p w14:paraId="6F44285E" w14:textId="241D8291" w:rsidR="008D625A" w:rsidRDefault="008D625A" w:rsidP="00AE7AA7">
      <w:pPr>
        <w:jc w:val="both"/>
        <w:rPr>
          <w:lang w:val="en-US"/>
        </w:rPr>
      </w:pPr>
      <w:r>
        <w:rPr>
          <w:lang w:val="en-US"/>
        </w:rPr>
        <w:t xml:space="preserve">To the left we see two object views of the same object, both with </w:t>
      </w:r>
      <w:r w:rsidR="009F34F9">
        <w:rPr>
          <w:lang w:val="en-US"/>
        </w:rPr>
        <w:t>“</w:t>
      </w:r>
      <w:r w:rsidRPr="009F34F9">
        <w:rPr>
          <w:i/>
          <w:iCs/>
          <w:lang w:val="en-US"/>
        </w:rPr>
        <w:t>viewkind</w:t>
      </w:r>
      <w:r w:rsidR="009F34F9">
        <w:rPr>
          <w:lang w:val="en-US"/>
        </w:rPr>
        <w:t>”</w:t>
      </w:r>
      <w:r>
        <w:rPr>
          <w:lang w:val="en-US"/>
        </w:rPr>
        <w:t xml:space="preserve"> having the value “</w:t>
      </w:r>
      <w:r w:rsidRPr="009F34F9">
        <w:rPr>
          <w:i/>
          <w:iCs/>
          <w:lang w:val="en-US"/>
        </w:rPr>
        <w:t>Object</w:t>
      </w:r>
      <w:r>
        <w:rPr>
          <w:lang w:val="en-US"/>
        </w:rPr>
        <w:t xml:space="preserve">”. To the right we </w:t>
      </w:r>
      <w:r w:rsidR="009F34F9">
        <w:rPr>
          <w:lang w:val="en-US"/>
        </w:rPr>
        <w:t xml:space="preserve">see </w:t>
      </w:r>
      <w:r>
        <w:rPr>
          <w:lang w:val="en-US"/>
        </w:rPr>
        <w:t>the same object views</w:t>
      </w:r>
      <w:r w:rsidR="009F34F9">
        <w:rPr>
          <w:lang w:val="en-US"/>
        </w:rPr>
        <w:t>, but in the one to the right “</w:t>
      </w:r>
      <w:r w:rsidR="009F34F9" w:rsidRPr="009F34F9">
        <w:rPr>
          <w:i/>
          <w:iCs/>
          <w:lang w:val="en-US"/>
        </w:rPr>
        <w:t>viewkind</w:t>
      </w:r>
      <w:r w:rsidR="009F34F9">
        <w:rPr>
          <w:lang w:val="en-US"/>
        </w:rPr>
        <w:t>” has the value “</w:t>
      </w:r>
      <w:r w:rsidR="009F34F9" w:rsidRPr="009F34F9">
        <w:rPr>
          <w:i/>
          <w:iCs/>
          <w:lang w:val="en-US"/>
        </w:rPr>
        <w:t>Container</w:t>
      </w:r>
      <w:r w:rsidR="009F34F9">
        <w:rPr>
          <w:lang w:val="en-US"/>
        </w:rPr>
        <w:t>”.</w:t>
      </w:r>
    </w:p>
    <w:p w14:paraId="1B26AC93" w14:textId="35B74A36" w:rsidR="009F34F9" w:rsidRDefault="009F34F9" w:rsidP="00AE7AA7">
      <w:pPr>
        <w:jc w:val="both"/>
        <w:rPr>
          <w:lang w:val="en-US"/>
        </w:rPr>
      </w:pPr>
    </w:p>
    <w:p w14:paraId="46A7DE02" w14:textId="31F69B09" w:rsidR="00F84405" w:rsidRDefault="003356FB" w:rsidP="00AE7AA7">
      <w:pPr>
        <w:jc w:val="both"/>
        <w:rPr>
          <w:lang w:val="en-US"/>
        </w:rPr>
      </w:pPr>
      <w:r>
        <w:rPr>
          <w:b/>
          <w:bCs/>
          <w:lang w:val="en-US"/>
        </w:rPr>
        <w:t>BUT</w:t>
      </w:r>
      <w:r>
        <w:rPr>
          <w:lang w:val="en-US"/>
        </w:rPr>
        <w:t xml:space="preserve">: </w:t>
      </w:r>
      <w:r w:rsidR="009F34F9">
        <w:rPr>
          <w:lang w:val="en-US"/>
        </w:rPr>
        <w:t xml:space="preserve">If you want a generated type to behave like a container, you need to give “viewkind” of the </w:t>
      </w:r>
      <w:r w:rsidR="009F34F9" w:rsidRPr="009F34F9">
        <w:rPr>
          <w:b/>
          <w:bCs/>
          <w:lang w:val="en-US"/>
        </w:rPr>
        <w:t>Object</w:t>
      </w:r>
      <w:r w:rsidR="009F34F9">
        <w:rPr>
          <w:lang w:val="en-US"/>
        </w:rPr>
        <w:t xml:space="preserve"> the value “Container”. In this case the value in the </w:t>
      </w:r>
      <w:r w:rsidR="00554F0A">
        <w:rPr>
          <w:lang w:val="en-US"/>
        </w:rPr>
        <w:t>“</w:t>
      </w:r>
      <w:r w:rsidR="00554F0A">
        <w:rPr>
          <w:i/>
          <w:iCs/>
          <w:lang w:val="en-US"/>
        </w:rPr>
        <w:t>O</w:t>
      </w:r>
      <w:r w:rsidR="009F34F9" w:rsidRPr="00554F0A">
        <w:rPr>
          <w:i/>
          <w:iCs/>
          <w:lang w:val="en-US"/>
        </w:rPr>
        <w:t>bjectview</w:t>
      </w:r>
      <w:r w:rsidR="00554F0A">
        <w:rPr>
          <w:i/>
          <w:iCs/>
          <w:lang w:val="en-US"/>
        </w:rPr>
        <w:t>”</w:t>
      </w:r>
      <w:r w:rsidR="009F34F9">
        <w:rPr>
          <w:lang w:val="en-US"/>
        </w:rPr>
        <w:t xml:space="preserve"> is </w:t>
      </w:r>
      <w:r w:rsidR="0035716C">
        <w:rPr>
          <w:lang w:val="en-US"/>
        </w:rPr>
        <w:t>ignored</w:t>
      </w:r>
      <w:r>
        <w:rPr>
          <w:lang w:val="en-US"/>
        </w:rPr>
        <w:t xml:space="preserve"> when the metamodel is generated.</w:t>
      </w:r>
    </w:p>
    <w:p w14:paraId="5CA66902" w14:textId="77777777" w:rsidR="00D467FC" w:rsidRDefault="00D467FC" w:rsidP="00AE7AA7">
      <w:pPr>
        <w:jc w:val="both"/>
        <w:rPr>
          <w:lang w:val="en-US"/>
        </w:rPr>
      </w:pPr>
    </w:p>
    <w:p w14:paraId="1B5CA3E7" w14:textId="774AB25E" w:rsidR="00F84405" w:rsidRPr="005D7377" w:rsidRDefault="00F84405" w:rsidP="00F84405">
      <w:pPr>
        <w:jc w:val="both"/>
        <w:rPr>
          <w:b/>
          <w:bCs/>
          <w:lang w:val="en-US"/>
        </w:rPr>
      </w:pPr>
      <w:r>
        <w:rPr>
          <w:b/>
          <w:bCs/>
          <w:lang w:val="en-US"/>
        </w:rPr>
        <w:t>Detailing the metamodel</w:t>
      </w:r>
    </w:p>
    <w:p w14:paraId="6F153344" w14:textId="1FE05D4D" w:rsidR="00F84405" w:rsidRDefault="00F84405" w:rsidP="00AE7AA7">
      <w:pPr>
        <w:jc w:val="both"/>
        <w:rPr>
          <w:lang w:val="en-US"/>
        </w:rPr>
      </w:pPr>
    </w:p>
    <w:p w14:paraId="1AB67D95" w14:textId="76DB5AD1" w:rsidR="00DF7A19" w:rsidRDefault="00DF7A19" w:rsidP="00DF7A19">
      <w:pPr>
        <w:jc w:val="both"/>
        <w:rPr>
          <w:lang w:val="en-US"/>
        </w:rPr>
      </w:pPr>
      <w:r>
        <w:rPr>
          <w:lang w:val="en-US"/>
        </w:rPr>
        <w:t xml:space="preserve">The first thing you do when you want to add more details to your metamodel than just defining object and relationship types is to add properties to your object types. This is done in the model of your metamodel. </w:t>
      </w:r>
    </w:p>
    <w:p w14:paraId="583803FA" w14:textId="51FB15D5" w:rsidR="00C16EF2" w:rsidRDefault="00C16EF2" w:rsidP="00DF7A19">
      <w:pPr>
        <w:jc w:val="both"/>
        <w:rPr>
          <w:lang w:val="en-US"/>
        </w:rPr>
      </w:pPr>
      <w:r>
        <w:rPr>
          <w:lang w:val="en-US"/>
        </w:rPr>
        <w:t xml:space="preserve">For example, in our test metamodel </w:t>
      </w:r>
      <w:r w:rsidR="00806A59">
        <w:rPr>
          <w:lang w:val="en-US"/>
        </w:rPr>
        <w:t xml:space="preserve">defined above, we could add properties to </w:t>
      </w:r>
      <w:r w:rsidR="00FE2463">
        <w:rPr>
          <w:lang w:val="en-US"/>
        </w:rPr>
        <w:t>“</w:t>
      </w:r>
      <w:r w:rsidR="00806A59" w:rsidRPr="00CF505F">
        <w:rPr>
          <w:i/>
          <w:iCs/>
          <w:lang w:val="en-US"/>
        </w:rPr>
        <w:t>Person</w:t>
      </w:r>
      <w:r w:rsidR="00FE2463">
        <w:rPr>
          <w:i/>
          <w:iCs/>
          <w:lang w:val="en-US"/>
        </w:rPr>
        <w:t>”</w:t>
      </w:r>
      <w:r w:rsidR="00806A59">
        <w:rPr>
          <w:lang w:val="en-US"/>
        </w:rPr>
        <w:t>, like</w:t>
      </w:r>
      <w:r w:rsidR="009B0684">
        <w:rPr>
          <w:lang w:val="en-US"/>
        </w:rPr>
        <w:t>:</w:t>
      </w:r>
    </w:p>
    <w:p w14:paraId="49128907" w14:textId="3FA62F11" w:rsidR="009B0684" w:rsidRDefault="009B0684" w:rsidP="009B0684">
      <w:pPr>
        <w:pStyle w:val="ListParagraph"/>
        <w:numPr>
          <w:ilvl w:val="0"/>
          <w:numId w:val="1"/>
        </w:numPr>
        <w:jc w:val="both"/>
        <w:rPr>
          <w:lang w:val="en-US"/>
        </w:rPr>
      </w:pPr>
      <w:r>
        <w:rPr>
          <w:lang w:val="en-US"/>
        </w:rPr>
        <w:t>Phone number</w:t>
      </w:r>
    </w:p>
    <w:p w14:paraId="65688154" w14:textId="14176B94" w:rsidR="009B0684" w:rsidRDefault="009B0684" w:rsidP="009B0684">
      <w:pPr>
        <w:pStyle w:val="ListParagraph"/>
        <w:numPr>
          <w:ilvl w:val="0"/>
          <w:numId w:val="1"/>
        </w:numPr>
        <w:jc w:val="both"/>
        <w:rPr>
          <w:lang w:val="en-US"/>
        </w:rPr>
      </w:pPr>
      <w:r>
        <w:rPr>
          <w:lang w:val="en-US"/>
        </w:rPr>
        <w:t>Email address</w:t>
      </w:r>
    </w:p>
    <w:p w14:paraId="6186D418" w14:textId="39EE7220" w:rsidR="009B0684" w:rsidRDefault="009B0684" w:rsidP="009B0684">
      <w:pPr>
        <w:pStyle w:val="ListParagraph"/>
        <w:numPr>
          <w:ilvl w:val="0"/>
          <w:numId w:val="1"/>
        </w:numPr>
        <w:jc w:val="both"/>
        <w:rPr>
          <w:lang w:val="en-US"/>
        </w:rPr>
      </w:pPr>
      <w:r>
        <w:rPr>
          <w:lang w:val="en-US"/>
        </w:rPr>
        <w:t>Birth date</w:t>
      </w:r>
    </w:p>
    <w:p w14:paraId="5A3FEB18" w14:textId="75488EEE" w:rsidR="00B914D6" w:rsidRPr="00B914D6" w:rsidRDefault="00B914D6" w:rsidP="00B914D6">
      <w:pPr>
        <w:pStyle w:val="ListParagraph"/>
        <w:numPr>
          <w:ilvl w:val="0"/>
          <w:numId w:val="1"/>
        </w:numPr>
        <w:jc w:val="both"/>
        <w:rPr>
          <w:lang w:val="en-US"/>
        </w:rPr>
      </w:pPr>
      <w:proofErr w:type="spellStart"/>
      <w:r>
        <w:rPr>
          <w:lang w:val="en-US"/>
        </w:rPr>
        <w:t>etc</w:t>
      </w:r>
      <w:proofErr w:type="spellEnd"/>
    </w:p>
    <w:p w14:paraId="201BC2E9" w14:textId="7BA0326C" w:rsidR="00DF7A19" w:rsidRDefault="00DF7A19" w:rsidP="00DF7A19">
      <w:pPr>
        <w:jc w:val="both"/>
        <w:rPr>
          <w:lang w:val="en-US"/>
        </w:rPr>
      </w:pPr>
    </w:p>
    <w:p w14:paraId="4BBB6413" w14:textId="2D4D0D4D" w:rsidR="00B914D6" w:rsidRDefault="00B914D6" w:rsidP="00DF7A19">
      <w:pPr>
        <w:jc w:val="both"/>
        <w:rPr>
          <w:lang w:val="en-US"/>
        </w:rPr>
      </w:pPr>
      <w:r>
        <w:rPr>
          <w:lang w:val="en-US"/>
        </w:rPr>
        <w:t xml:space="preserve">And to the </w:t>
      </w:r>
      <w:r w:rsidR="00FE2463">
        <w:rPr>
          <w:lang w:val="en-US"/>
        </w:rPr>
        <w:t>“</w:t>
      </w:r>
      <w:r w:rsidRPr="00CF505F">
        <w:rPr>
          <w:i/>
          <w:iCs/>
          <w:lang w:val="en-US"/>
        </w:rPr>
        <w:t>House</w:t>
      </w:r>
      <w:r w:rsidR="00FE2463">
        <w:rPr>
          <w:i/>
          <w:iCs/>
          <w:lang w:val="en-US"/>
        </w:rPr>
        <w:t>”</w:t>
      </w:r>
      <w:r>
        <w:rPr>
          <w:lang w:val="en-US"/>
        </w:rPr>
        <w:t>:</w:t>
      </w:r>
    </w:p>
    <w:p w14:paraId="45A93086" w14:textId="40C8CE8C" w:rsidR="00B914D6" w:rsidRDefault="00B530B3" w:rsidP="00B914D6">
      <w:pPr>
        <w:pStyle w:val="ListParagraph"/>
        <w:numPr>
          <w:ilvl w:val="0"/>
          <w:numId w:val="1"/>
        </w:numPr>
        <w:jc w:val="both"/>
        <w:rPr>
          <w:lang w:val="en-US"/>
        </w:rPr>
      </w:pPr>
      <w:r>
        <w:rPr>
          <w:lang w:val="en-US"/>
        </w:rPr>
        <w:t>Address</w:t>
      </w:r>
    </w:p>
    <w:p w14:paraId="72A89EC8" w14:textId="655032CC" w:rsidR="00B530B3" w:rsidRDefault="00B530B3" w:rsidP="00B914D6">
      <w:pPr>
        <w:pStyle w:val="ListParagraph"/>
        <w:numPr>
          <w:ilvl w:val="0"/>
          <w:numId w:val="1"/>
        </w:numPr>
        <w:jc w:val="both"/>
        <w:rPr>
          <w:lang w:val="en-US"/>
        </w:rPr>
      </w:pPr>
      <w:r>
        <w:rPr>
          <w:lang w:val="en-US"/>
        </w:rPr>
        <w:t>Size</w:t>
      </w:r>
    </w:p>
    <w:p w14:paraId="50B9A289" w14:textId="54048233" w:rsidR="00B530B3" w:rsidRDefault="00500C9C" w:rsidP="00B914D6">
      <w:pPr>
        <w:pStyle w:val="ListParagraph"/>
        <w:numPr>
          <w:ilvl w:val="0"/>
          <w:numId w:val="1"/>
        </w:numPr>
        <w:jc w:val="both"/>
        <w:rPr>
          <w:lang w:val="en-US"/>
        </w:rPr>
      </w:pPr>
      <w:r>
        <w:rPr>
          <w:lang w:val="en-US"/>
        </w:rPr>
        <w:t>Year built</w:t>
      </w:r>
    </w:p>
    <w:p w14:paraId="4C03D344" w14:textId="37C7BE3B" w:rsidR="00500C9C" w:rsidRPr="00B914D6" w:rsidRDefault="00500C9C" w:rsidP="00B914D6">
      <w:pPr>
        <w:pStyle w:val="ListParagraph"/>
        <w:numPr>
          <w:ilvl w:val="0"/>
          <w:numId w:val="1"/>
        </w:numPr>
        <w:jc w:val="both"/>
        <w:rPr>
          <w:lang w:val="en-US"/>
        </w:rPr>
      </w:pPr>
      <w:proofErr w:type="spellStart"/>
      <w:r>
        <w:rPr>
          <w:lang w:val="en-US"/>
        </w:rPr>
        <w:t>etc</w:t>
      </w:r>
      <w:proofErr w:type="spellEnd"/>
    </w:p>
    <w:p w14:paraId="64112E5F" w14:textId="04D9AAEA" w:rsidR="00DF7A19" w:rsidRDefault="00DF7A19" w:rsidP="00DF7A19">
      <w:pPr>
        <w:jc w:val="both"/>
        <w:rPr>
          <w:lang w:val="en-US"/>
        </w:rPr>
      </w:pPr>
    </w:p>
    <w:p w14:paraId="2D7E7F71" w14:textId="5237A163" w:rsidR="00500C9C" w:rsidRDefault="00E56B2C" w:rsidP="00DF7A19">
      <w:pPr>
        <w:jc w:val="both"/>
        <w:rPr>
          <w:lang w:val="en-US"/>
        </w:rPr>
      </w:pPr>
      <w:r>
        <w:rPr>
          <w:lang w:val="en-US"/>
        </w:rPr>
        <w:t xml:space="preserve">If you do that, and then regenerate the metamodel, </w:t>
      </w:r>
      <w:r w:rsidR="000510BA">
        <w:rPr>
          <w:lang w:val="en-US"/>
        </w:rPr>
        <w:t xml:space="preserve">those properties </w:t>
      </w:r>
      <w:r w:rsidR="00CF505F">
        <w:rPr>
          <w:lang w:val="en-US"/>
        </w:rPr>
        <w:t>will</w:t>
      </w:r>
      <w:r w:rsidR="000510BA">
        <w:rPr>
          <w:lang w:val="en-US"/>
        </w:rPr>
        <w:t xml:space="preserve"> appear as attributes in the “</w:t>
      </w:r>
      <w:r w:rsidR="000510BA" w:rsidRPr="001B536E">
        <w:rPr>
          <w:i/>
          <w:iCs/>
          <w:lang w:val="en-US"/>
        </w:rPr>
        <w:t>Edit Object</w:t>
      </w:r>
      <w:r w:rsidR="000510BA">
        <w:rPr>
          <w:lang w:val="en-US"/>
        </w:rPr>
        <w:t>” dialog</w:t>
      </w:r>
      <w:r w:rsidR="00C1453A">
        <w:rPr>
          <w:lang w:val="en-US"/>
        </w:rPr>
        <w:t xml:space="preserve"> of the </w:t>
      </w:r>
      <w:r w:rsidR="001B536E" w:rsidRPr="001B536E">
        <w:rPr>
          <w:i/>
          <w:iCs/>
          <w:lang w:val="en-US"/>
        </w:rPr>
        <w:t>Person</w:t>
      </w:r>
      <w:r w:rsidR="001B536E">
        <w:rPr>
          <w:lang w:val="en-US"/>
        </w:rPr>
        <w:t xml:space="preserve"> and </w:t>
      </w:r>
      <w:r w:rsidR="001B536E" w:rsidRPr="001B536E">
        <w:rPr>
          <w:i/>
          <w:iCs/>
          <w:lang w:val="en-US"/>
        </w:rPr>
        <w:t>House</w:t>
      </w:r>
      <w:r w:rsidR="001B536E">
        <w:rPr>
          <w:lang w:val="en-US"/>
        </w:rPr>
        <w:t xml:space="preserve"> objects.</w:t>
      </w:r>
    </w:p>
    <w:p w14:paraId="3B373678" w14:textId="50317BD3" w:rsidR="0051313E" w:rsidRDefault="0051313E" w:rsidP="00DF7A19">
      <w:pPr>
        <w:jc w:val="both"/>
        <w:rPr>
          <w:lang w:val="en-US"/>
        </w:rPr>
      </w:pPr>
    </w:p>
    <w:p w14:paraId="022CE887" w14:textId="7EC11EE1" w:rsidR="00DF7A19" w:rsidRDefault="0051313E" w:rsidP="00DF7A19">
      <w:pPr>
        <w:jc w:val="both"/>
        <w:rPr>
          <w:lang w:val="en-US"/>
        </w:rPr>
      </w:pPr>
      <w:r>
        <w:rPr>
          <w:lang w:val="en-US"/>
        </w:rPr>
        <w:t xml:space="preserve">If nothing further is said about the properties, they will </w:t>
      </w:r>
      <w:r w:rsidR="00AE5C29">
        <w:rPr>
          <w:lang w:val="en-US"/>
        </w:rPr>
        <w:t xml:space="preserve">all </w:t>
      </w:r>
      <w:r>
        <w:rPr>
          <w:lang w:val="en-US"/>
        </w:rPr>
        <w:t>be “</w:t>
      </w:r>
      <w:r w:rsidRPr="005724D0">
        <w:rPr>
          <w:i/>
          <w:iCs/>
          <w:lang w:val="en-US"/>
        </w:rPr>
        <w:t>string</w:t>
      </w:r>
      <w:r>
        <w:rPr>
          <w:lang w:val="en-US"/>
        </w:rPr>
        <w:t>” properties</w:t>
      </w:r>
      <w:r w:rsidR="00AE5C29">
        <w:rPr>
          <w:lang w:val="en-US"/>
        </w:rPr>
        <w:t>, with no restrictions</w:t>
      </w:r>
      <w:r w:rsidR="005724D0">
        <w:rPr>
          <w:lang w:val="en-US"/>
        </w:rPr>
        <w:t xml:space="preserve"> </w:t>
      </w:r>
      <w:r w:rsidR="00162F3A">
        <w:rPr>
          <w:lang w:val="en-US"/>
        </w:rPr>
        <w:t>on the</w:t>
      </w:r>
      <w:r w:rsidR="005724D0">
        <w:rPr>
          <w:lang w:val="en-US"/>
        </w:rPr>
        <w:t xml:space="preserve"> values.</w:t>
      </w:r>
    </w:p>
    <w:p w14:paraId="3E4C8EEC" w14:textId="354A2D75" w:rsidR="00640B54" w:rsidRDefault="00AB0F5E" w:rsidP="00DF7A19">
      <w:pPr>
        <w:jc w:val="both"/>
        <w:rPr>
          <w:lang w:val="en-US"/>
        </w:rPr>
      </w:pPr>
      <w:r>
        <w:rPr>
          <w:lang w:val="en-US"/>
        </w:rPr>
        <w:t>By adding “</w:t>
      </w:r>
      <w:r w:rsidRPr="00AB0F5E">
        <w:rPr>
          <w:i/>
          <w:iCs/>
          <w:lang w:val="en-US"/>
        </w:rPr>
        <w:t>Datatype</w:t>
      </w:r>
      <w:r>
        <w:rPr>
          <w:lang w:val="en-US"/>
        </w:rPr>
        <w:t xml:space="preserve">” to a property, </w:t>
      </w:r>
      <w:r w:rsidR="00980EA0">
        <w:rPr>
          <w:lang w:val="en-US"/>
        </w:rPr>
        <w:t xml:space="preserve">you </w:t>
      </w:r>
      <w:r w:rsidR="00016468">
        <w:rPr>
          <w:lang w:val="en-US"/>
        </w:rPr>
        <w:t xml:space="preserve">start </w:t>
      </w:r>
      <w:r w:rsidR="00980EA0">
        <w:rPr>
          <w:lang w:val="en-US"/>
        </w:rPr>
        <w:t>add</w:t>
      </w:r>
      <w:r w:rsidR="00016468">
        <w:rPr>
          <w:lang w:val="en-US"/>
        </w:rPr>
        <w:t>ing</w:t>
      </w:r>
      <w:r w:rsidR="00980EA0">
        <w:rPr>
          <w:lang w:val="en-US"/>
        </w:rPr>
        <w:t xml:space="preserve"> constraints to the allowed values</w:t>
      </w:r>
      <w:r w:rsidR="00016468">
        <w:rPr>
          <w:lang w:val="en-US"/>
        </w:rPr>
        <w:t xml:space="preserve">. </w:t>
      </w:r>
      <w:r w:rsidR="002E7559">
        <w:rPr>
          <w:lang w:val="en-US"/>
        </w:rPr>
        <w:t>The potential constraints</w:t>
      </w:r>
      <w:r w:rsidR="00F532C4">
        <w:rPr>
          <w:lang w:val="en-US"/>
        </w:rPr>
        <w:t xml:space="preserve"> </w:t>
      </w:r>
      <w:r w:rsidR="005D3132">
        <w:rPr>
          <w:lang w:val="en-US"/>
        </w:rPr>
        <w:t xml:space="preserve">are covered by the </w:t>
      </w:r>
      <w:r w:rsidR="00FA1EBD">
        <w:rPr>
          <w:lang w:val="en-US"/>
        </w:rPr>
        <w:t xml:space="preserve">following part of the AKMM </w:t>
      </w:r>
      <w:r w:rsidR="00D4658E">
        <w:rPr>
          <w:lang w:val="en-US"/>
        </w:rPr>
        <w:t xml:space="preserve">initial </w:t>
      </w:r>
      <w:r w:rsidR="00FA1EBD">
        <w:rPr>
          <w:lang w:val="en-US"/>
        </w:rPr>
        <w:t>metamodel</w:t>
      </w:r>
      <w:r w:rsidR="00D4658E">
        <w:rPr>
          <w:lang w:val="en-US"/>
        </w:rPr>
        <w:t>:</w:t>
      </w:r>
    </w:p>
    <w:p w14:paraId="622B025A" w14:textId="270631A8" w:rsidR="00D32DB6" w:rsidRDefault="00D32DB6" w:rsidP="00570B5C">
      <w:pPr>
        <w:pStyle w:val="ListParagraph"/>
        <w:ind w:left="0"/>
        <w:jc w:val="both"/>
        <w:rPr>
          <w:lang w:val="en-US"/>
        </w:rPr>
      </w:pPr>
    </w:p>
    <w:p w14:paraId="33ABB048" w14:textId="2E35C1A9" w:rsidR="00D32DB6" w:rsidRDefault="008F4B9D" w:rsidP="0014186D">
      <w:pPr>
        <w:pStyle w:val="ListParagraph"/>
        <w:jc w:val="both"/>
        <w:rPr>
          <w:lang w:val="en-US"/>
        </w:rPr>
      </w:pPr>
      <w:r>
        <w:rPr>
          <w:noProof/>
          <w:lang w:val="en-US"/>
        </w:rPr>
        <w:drawing>
          <wp:inline distT="0" distB="0" distL="0" distR="0" wp14:anchorId="5F534237" wp14:editId="3A6C0EA4">
            <wp:extent cx="4632960" cy="2485630"/>
            <wp:effectExtent l="0" t="0" r="2540" b="3810"/>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e 31"/>
                    <pic:cNvPicPr/>
                  </pic:nvPicPr>
                  <pic:blipFill>
                    <a:blip r:embed="rId38">
                      <a:extLst>
                        <a:ext uri="{28A0092B-C50C-407E-A947-70E740481C1C}">
                          <a14:useLocalDpi xmlns:a14="http://schemas.microsoft.com/office/drawing/2010/main" val="0"/>
                        </a:ext>
                      </a:extLst>
                    </a:blip>
                    <a:stretch>
                      <a:fillRect/>
                    </a:stretch>
                  </pic:blipFill>
                  <pic:spPr>
                    <a:xfrm>
                      <a:off x="0" y="0"/>
                      <a:ext cx="4693502" cy="2518111"/>
                    </a:xfrm>
                    <a:prstGeom prst="rect">
                      <a:avLst/>
                    </a:prstGeom>
                  </pic:spPr>
                </pic:pic>
              </a:graphicData>
            </a:graphic>
          </wp:inline>
        </w:drawing>
      </w:r>
    </w:p>
    <w:p w14:paraId="14E40FE7" w14:textId="77777777" w:rsidR="00D32DB6" w:rsidRDefault="00D32DB6" w:rsidP="00570B5C">
      <w:pPr>
        <w:pStyle w:val="ListParagraph"/>
        <w:ind w:left="0"/>
        <w:jc w:val="both"/>
        <w:rPr>
          <w:lang w:val="en-US"/>
        </w:rPr>
      </w:pPr>
    </w:p>
    <w:p w14:paraId="25A8C058" w14:textId="448D04A5" w:rsidR="00640B54" w:rsidRDefault="00640B54" w:rsidP="00640B54">
      <w:pPr>
        <w:jc w:val="both"/>
        <w:rPr>
          <w:lang w:val="en-US"/>
        </w:rPr>
      </w:pPr>
      <w:r>
        <w:rPr>
          <w:lang w:val="en-US"/>
        </w:rPr>
        <w:t>The built-in datatypes are:</w:t>
      </w:r>
    </w:p>
    <w:p w14:paraId="55E7C41D" w14:textId="77777777" w:rsidR="00640B54" w:rsidRDefault="00640B54" w:rsidP="00640B54">
      <w:pPr>
        <w:pStyle w:val="ListParagraph"/>
        <w:numPr>
          <w:ilvl w:val="0"/>
          <w:numId w:val="1"/>
        </w:numPr>
        <w:jc w:val="both"/>
        <w:rPr>
          <w:lang w:val="en-US"/>
        </w:rPr>
      </w:pPr>
      <w:r>
        <w:rPr>
          <w:lang w:val="en-US"/>
        </w:rPr>
        <w:t>string</w:t>
      </w:r>
    </w:p>
    <w:p w14:paraId="375B65B3" w14:textId="77777777" w:rsidR="00640B54" w:rsidRDefault="00640B54" w:rsidP="00640B54">
      <w:pPr>
        <w:pStyle w:val="ListParagraph"/>
        <w:numPr>
          <w:ilvl w:val="0"/>
          <w:numId w:val="1"/>
        </w:numPr>
        <w:jc w:val="both"/>
        <w:rPr>
          <w:lang w:val="en-US"/>
        </w:rPr>
      </w:pPr>
      <w:r>
        <w:rPr>
          <w:lang w:val="en-US"/>
        </w:rPr>
        <w:t>integer</w:t>
      </w:r>
    </w:p>
    <w:p w14:paraId="485963B6" w14:textId="77777777" w:rsidR="00640B54" w:rsidRDefault="00640B54" w:rsidP="00640B54">
      <w:pPr>
        <w:pStyle w:val="ListParagraph"/>
        <w:numPr>
          <w:ilvl w:val="0"/>
          <w:numId w:val="1"/>
        </w:numPr>
        <w:jc w:val="both"/>
        <w:rPr>
          <w:lang w:val="en-US"/>
        </w:rPr>
      </w:pPr>
      <w:r>
        <w:rPr>
          <w:lang w:val="en-US"/>
        </w:rPr>
        <w:t>number</w:t>
      </w:r>
    </w:p>
    <w:p w14:paraId="2853153C" w14:textId="77777777" w:rsidR="00640B54" w:rsidRDefault="00640B54" w:rsidP="00640B54">
      <w:pPr>
        <w:pStyle w:val="ListParagraph"/>
        <w:numPr>
          <w:ilvl w:val="0"/>
          <w:numId w:val="1"/>
        </w:numPr>
        <w:jc w:val="both"/>
        <w:rPr>
          <w:lang w:val="en-US"/>
        </w:rPr>
      </w:pPr>
      <w:r>
        <w:rPr>
          <w:lang w:val="en-US"/>
        </w:rPr>
        <w:t>boolean</w:t>
      </w:r>
    </w:p>
    <w:p w14:paraId="166269A7" w14:textId="70F7FD10" w:rsidR="00640B54" w:rsidRDefault="00640B54" w:rsidP="00640B54">
      <w:pPr>
        <w:pStyle w:val="ListParagraph"/>
        <w:numPr>
          <w:ilvl w:val="0"/>
          <w:numId w:val="1"/>
        </w:numPr>
        <w:jc w:val="both"/>
        <w:rPr>
          <w:lang w:val="en-US"/>
        </w:rPr>
      </w:pPr>
      <w:r>
        <w:rPr>
          <w:lang w:val="en-US"/>
        </w:rPr>
        <w:t>date</w:t>
      </w:r>
    </w:p>
    <w:p w14:paraId="74B447D2" w14:textId="75F7EAF4" w:rsidR="00461A18" w:rsidRDefault="00461A18" w:rsidP="00461A18">
      <w:pPr>
        <w:jc w:val="both"/>
        <w:rPr>
          <w:lang w:val="en-US"/>
        </w:rPr>
      </w:pPr>
    </w:p>
    <w:p w14:paraId="1664EBF3" w14:textId="2F7B73B5" w:rsidR="00B31558" w:rsidRDefault="009B7998" w:rsidP="00582E35">
      <w:pPr>
        <w:jc w:val="both"/>
        <w:rPr>
          <w:lang w:val="en-US"/>
        </w:rPr>
      </w:pPr>
      <w:r>
        <w:rPr>
          <w:lang w:val="en-US"/>
        </w:rPr>
        <w:t xml:space="preserve">All custom datatypes will be based on </w:t>
      </w:r>
      <w:r w:rsidR="00955637">
        <w:rPr>
          <w:lang w:val="en-US"/>
        </w:rPr>
        <w:t>one of these.</w:t>
      </w:r>
      <w:r w:rsidR="00086EF8">
        <w:rPr>
          <w:lang w:val="en-US"/>
        </w:rPr>
        <w:t xml:space="preserve"> This </w:t>
      </w:r>
      <w:r w:rsidR="00B31558">
        <w:rPr>
          <w:lang w:val="en-US"/>
        </w:rPr>
        <w:t>means that</w:t>
      </w:r>
      <w:r w:rsidR="00524729">
        <w:rPr>
          <w:lang w:val="en-US"/>
        </w:rPr>
        <w:t xml:space="preserve"> </w:t>
      </w:r>
      <w:r w:rsidR="008F76BA">
        <w:rPr>
          <w:lang w:val="en-US"/>
        </w:rPr>
        <w:t>you as a metamodeller can define your own datatypes</w:t>
      </w:r>
      <w:r w:rsidR="00E13A62">
        <w:rPr>
          <w:lang w:val="en-US"/>
        </w:rPr>
        <w:t xml:space="preserve"> that combine the built-in types with additional specifications</w:t>
      </w:r>
      <w:r w:rsidR="00B6541B">
        <w:rPr>
          <w:lang w:val="en-US"/>
        </w:rPr>
        <w:t xml:space="preserve">. </w:t>
      </w:r>
    </w:p>
    <w:p w14:paraId="2E12B907" w14:textId="77777777" w:rsidR="0050581A" w:rsidRDefault="0050581A" w:rsidP="00582E35">
      <w:pPr>
        <w:jc w:val="both"/>
        <w:rPr>
          <w:lang w:val="en-US"/>
        </w:rPr>
      </w:pPr>
    </w:p>
    <w:p w14:paraId="22ED463C" w14:textId="336E2E40" w:rsidR="00964948" w:rsidRPr="004A674E" w:rsidRDefault="00D01F1E" w:rsidP="005F7373">
      <w:pPr>
        <w:pStyle w:val="ListParagraph"/>
        <w:ind w:left="0"/>
        <w:jc w:val="both"/>
        <w:rPr>
          <w:lang w:val="en-US"/>
        </w:rPr>
      </w:pPr>
      <w:r>
        <w:rPr>
          <w:lang w:val="en-US"/>
        </w:rPr>
        <w:t>E.g.,</w:t>
      </w:r>
      <w:r w:rsidR="00B6541B">
        <w:rPr>
          <w:lang w:val="en-US"/>
        </w:rPr>
        <w:t xml:space="preserve"> to define a</w:t>
      </w:r>
      <w:r w:rsidR="00B61208">
        <w:rPr>
          <w:lang w:val="en-US"/>
        </w:rPr>
        <w:t xml:space="preserve">n </w:t>
      </w:r>
      <w:r w:rsidR="00B61208" w:rsidRPr="00CE113A">
        <w:rPr>
          <w:i/>
          <w:iCs/>
          <w:lang w:val="en-US"/>
        </w:rPr>
        <w:t>enumeration</w:t>
      </w:r>
      <w:r w:rsidR="00B61208">
        <w:rPr>
          <w:lang w:val="en-US"/>
        </w:rPr>
        <w:t xml:space="preserve"> list, you may define:</w:t>
      </w:r>
    </w:p>
    <w:p w14:paraId="05F7C5F2" w14:textId="254D8DA7" w:rsidR="00342567" w:rsidRPr="0030401D" w:rsidRDefault="00E20F6A" w:rsidP="001E69B9">
      <w:pPr>
        <w:pStyle w:val="ListParagraph"/>
        <w:numPr>
          <w:ilvl w:val="0"/>
          <w:numId w:val="1"/>
        </w:numPr>
        <w:jc w:val="both"/>
        <w:rPr>
          <w:lang w:val="en-US"/>
        </w:rPr>
      </w:pPr>
      <w:r>
        <w:rPr>
          <w:lang w:val="en-US"/>
        </w:rPr>
        <w:t xml:space="preserve">one or more </w:t>
      </w:r>
      <w:r w:rsidR="00465B16" w:rsidRPr="00E20F6A">
        <w:rPr>
          <w:i/>
          <w:iCs/>
          <w:lang w:val="en-US"/>
        </w:rPr>
        <w:t>h</w:t>
      </w:r>
      <w:r w:rsidR="00465B16" w:rsidRPr="0030401D">
        <w:rPr>
          <w:i/>
          <w:iCs/>
          <w:lang w:val="en-US"/>
        </w:rPr>
        <w:t>asAllowed</w:t>
      </w:r>
      <w:r w:rsidR="00465B16">
        <w:rPr>
          <w:lang w:val="en-US"/>
        </w:rPr>
        <w:t xml:space="preserve"> </w:t>
      </w:r>
      <w:r w:rsidR="0055152E">
        <w:rPr>
          <w:lang w:val="en-US"/>
        </w:rPr>
        <w:t xml:space="preserve">relationships to a </w:t>
      </w:r>
      <w:r w:rsidR="00465B16" w:rsidRPr="0030401D">
        <w:rPr>
          <w:i/>
          <w:iCs/>
          <w:lang w:val="en-US"/>
        </w:rPr>
        <w:t>Value</w:t>
      </w:r>
    </w:p>
    <w:p w14:paraId="556B1498" w14:textId="3BA6F1DA" w:rsidR="0030401D" w:rsidRDefault="00AF79A8" w:rsidP="001E69B9">
      <w:pPr>
        <w:pStyle w:val="ListParagraph"/>
        <w:numPr>
          <w:ilvl w:val="0"/>
          <w:numId w:val="1"/>
        </w:numPr>
        <w:jc w:val="both"/>
        <w:rPr>
          <w:lang w:val="en-US"/>
        </w:rPr>
      </w:pPr>
      <w:r>
        <w:rPr>
          <w:lang w:val="en-US"/>
        </w:rPr>
        <w:t>one</w:t>
      </w:r>
      <w:r w:rsidR="00720F58">
        <w:rPr>
          <w:lang w:val="en-US"/>
        </w:rPr>
        <w:t xml:space="preserve"> </w:t>
      </w:r>
      <w:r w:rsidR="0030401D" w:rsidRPr="0030401D">
        <w:rPr>
          <w:i/>
          <w:iCs/>
          <w:lang w:val="en-US"/>
        </w:rPr>
        <w:t>isDefault</w:t>
      </w:r>
      <w:r w:rsidR="0030401D">
        <w:rPr>
          <w:lang w:val="en-US"/>
        </w:rPr>
        <w:t xml:space="preserve"> </w:t>
      </w:r>
      <w:r w:rsidR="000A31DF">
        <w:rPr>
          <w:lang w:val="en-US"/>
        </w:rPr>
        <w:t xml:space="preserve">relationship to </w:t>
      </w:r>
      <w:r w:rsidR="00463FA4">
        <w:rPr>
          <w:lang w:val="en-US"/>
        </w:rPr>
        <w:t>one of the</w:t>
      </w:r>
      <w:r w:rsidR="000A31DF">
        <w:rPr>
          <w:lang w:val="en-US"/>
        </w:rPr>
        <w:t xml:space="preserve"> </w:t>
      </w:r>
      <w:r w:rsidR="0030401D" w:rsidRPr="0030401D">
        <w:rPr>
          <w:i/>
          <w:iCs/>
          <w:lang w:val="en-US"/>
        </w:rPr>
        <w:t>Value</w:t>
      </w:r>
      <w:r w:rsidR="00463FA4">
        <w:rPr>
          <w:i/>
          <w:iCs/>
          <w:lang w:val="en-US"/>
        </w:rPr>
        <w:t>s</w:t>
      </w:r>
    </w:p>
    <w:p w14:paraId="7AEF39CB" w14:textId="77777777" w:rsidR="00253CB5" w:rsidRPr="00253CB5" w:rsidRDefault="00253CB5" w:rsidP="00B21F55">
      <w:pPr>
        <w:jc w:val="both"/>
        <w:rPr>
          <w:lang w:val="en-US"/>
        </w:rPr>
      </w:pPr>
    </w:p>
    <w:p w14:paraId="0FE139BE" w14:textId="6B3FC37F" w:rsidR="00DF7A19" w:rsidRDefault="00AF79A8" w:rsidP="00DF7A19">
      <w:pPr>
        <w:jc w:val="both"/>
        <w:rPr>
          <w:lang w:val="en-US"/>
        </w:rPr>
      </w:pPr>
      <w:r>
        <w:rPr>
          <w:lang w:val="en-US"/>
        </w:rPr>
        <w:t xml:space="preserve">Combine this with a </w:t>
      </w:r>
      <w:r w:rsidR="0012743C" w:rsidRPr="00AB4235">
        <w:rPr>
          <w:i/>
          <w:iCs/>
          <w:lang w:val="en-US"/>
        </w:rPr>
        <w:t>FieldType</w:t>
      </w:r>
      <w:r w:rsidR="0012743C">
        <w:rPr>
          <w:lang w:val="en-US"/>
        </w:rPr>
        <w:t xml:space="preserve"> “</w:t>
      </w:r>
      <w:r w:rsidR="0012743C" w:rsidRPr="00AB4235">
        <w:rPr>
          <w:i/>
          <w:iCs/>
          <w:lang w:val="en-US"/>
        </w:rPr>
        <w:t>radio</w:t>
      </w:r>
      <w:r w:rsidR="0012743C">
        <w:rPr>
          <w:lang w:val="en-US"/>
        </w:rPr>
        <w:t>” or “</w:t>
      </w:r>
      <w:r w:rsidR="0012743C" w:rsidRPr="00AB4235">
        <w:rPr>
          <w:i/>
          <w:iCs/>
          <w:lang w:val="en-US"/>
        </w:rPr>
        <w:t>select</w:t>
      </w:r>
      <w:r w:rsidR="0012743C">
        <w:rPr>
          <w:lang w:val="en-US"/>
        </w:rPr>
        <w:t>”</w:t>
      </w:r>
      <w:r w:rsidR="000C7393">
        <w:rPr>
          <w:lang w:val="en-US"/>
        </w:rPr>
        <w:t xml:space="preserve"> and this field will in the property dialog </w:t>
      </w:r>
      <w:r w:rsidR="00CE113A">
        <w:rPr>
          <w:lang w:val="en-US"/>
        </w:rPr>
        <w:t>appear as a dropdown list</w:t>
      </w:r>
      <w:r w:rsidR="00463FA4">
        <w:rPr>
          <w:lang w:val="en-US"/>
        </w:rPr>
        <w:t xml:space="preserve">, </w:t>
      </w:r>
      <w:r w:rsidR="00386966">
        <w:rPr>
          <w:lang w:val="en-US"/>
        </w:rPr>
        <w:t xml:space="preserve">with the default value </w:t>
      </w:r>
      <w:r w:rsidR="002357FD">
        <w:rPr>
          <w:lang w:val="en-US"/>
        </w:rPr>
        <w:t>being the initial value</w:t>
      </w:r>
      <w:r w:rsidR="00AB45C0">
        <w:rPr>
          <w:lang w:val="en-US"/>
        </w:rPr>
        <w:t>.</w:t>
      </w:r>
    </w:p>
    <w:p w14:paraId="3E3EB50B" w14:textId="4BE832C6" w:rsidR="00CE70BD" w:rsidRDefault="00CE70BD" w:rsidP="00DF7A19">
      <w:pPr>
        <w:jc w:val="both"/>
        <w:rPr>
          <w:lang w:val="en-US"/>
        </w:rPr>
      </w:pPr>
    </w:p>
    <w:p w14:paraId="62E81F58" w14:textId="6D52CF4A" w:rsidR="002B3341" w:rsidRDefault="00B83168" w:rsidP="00DF7A19">
      <w:pPr>
        <w:jc w:val="both"/>
        <w:rPr>
          <w:lang w:val="en-US"/>
        </w:rPr>
      </w:pPr>
      <w:r>
        <w:rPr>
          <w:lang w:val="en-US"/>
        </w:rPr>
        <w:t xml:space="preserve">The </w:t>
      </w:r>
      <w:r w:rsidR="00DB2910" w:rsidRPr="00DB2910">
        <w:rPr>
          <w:i/>
          <w:iCs/>
          <w:lang w:val="en-US"/>
        </w:rPr>
        <w:t>FieldT</w:t>
      </w:r>
      <w:r w:rsidR="000F6EB8" w:rsidRPr="00DB2910">
        <w:rPr>
          <w:i/>
          <w:iCs/>
          <w:lang w:val="en-US"/>
        </w:rPr>
        <w:t>ypes</w:t>
      </w:r>
      <w:r w:rsidR="000F6EB8">
        <w:rPr>
          <w:lang w:val="en-US"/>
        </w:rPr>
        <w:t xml:space="preserve"> </w:t>
      </w:r>
      <w:r w:rsidR="006972A2">
        <w:rPr>
          <w:lang w:val="en-US"/>
        </w:rPr>
        <w:t xml:space="preserve">currently </w:t>
      </w:r>
      <w:r w:rsidR="000F6EB8">
        <w:rPr>
          <w:lang w:val="en-US"/>
        </w:rPr>
        <w:t xml:space="preserve">supported </w:t>
      </w:r>
      <w:r w:rsidR="00864E37">
        <w:rPr>
          <w:lang w:val="en-US"/>
        </w:rPr>
        <w:t xml:space="preserve">by the Modeller </w:t>
      </w:r>
      <w:r w:rsidR="000F6EB8">
        <w:rPr>
          <w:lang w:val="en-US"/>
        </w:rPr>
        <w:t xml:space="preserve">are </w:t>
      </w:r>
      <w:r w:rsidR="00D90EAE">
        <w:rPr>
          <w:lang w:val="en-US"/>
        </w:rPr>
        <w:t>the following</w:t>
      </w:r>
      <w:r w:rsidR="00100B28">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121"/>
      </w:tblGrid>
      <w:tr w:rsidR="003D1BE2" w14:paraId="5A804D2F" w14:textId="77777777" w:rsidTr="00643270">
        <w:tc>
          <w:tcPr>
            <w:tcW w:w="2694" w:type="dxa"/>
          </w:tcPr>
          <w:p w14:paraId="3CAF329A" w14:textId="77777777" w:rsidR="003D1BE2" w:rsidRDefault="003D1BE2" w:rsidP="003D1BE2">
            <w:pPr>
              <w:pStyle w:val="ListParagraph"/>
              <w:numPr>
                <w:ilvl w:val="0"/>
                <w:numId w:val="1"/>
              </w:numPr>
              <w:jc w:val="both"/>
              <w:rPr>
                <w:lang w:val="en-US"/>
              </w:rPr>
            </w:pPr>
            <w:r>
              <w:rPr>
                <w:lang w:val="en-US"/>
              </w:rPr>
              <w:t>checkbox</w:t>
            </w:r>
          </w:p>
          <w:p w14:paraId="2835237A" w14:textId="77777777" w:rsidR="003D1BE2" w:rsidRDefault="003D1BE2" w:rsidP="003D1BE2">
            <w:pPr>
              <w:pStyle w:val="ListParagraph"/>
              <w:numPr>
                <w:ilvl w:val="0"/>
                <w:numId w:val="1"/>
              </w:numPr>
              <w:jc w:val="both"/>
              <w:rPr>
                <w:lang w:val="en-US"/>
              </w:rPr>
            </w:pPr>
            <w:r>
              <w:rPr>
                <w:lang w:val="en-US"/>
              </w:rPr>
              <w:t>color</w:t>
            </w:r>
          </w:p>
          <w:p w14:paraId="199EB785" w14:textId="77777777" w:rsidR="003D1BE2" w:rsidRDefault="003D1BE2" w:rsidP="003D1BE2">
            <w:pPr>
              <w:pStyle w:val="ListParagraph"/>
              <w:numPr>
                <w:ilvl w:val="0"/>
                <w:numId w:val="1"/>
              </w:numPr>
              <w:jc w:val="both"/>
              <w:rPr>
                <w:lang w:val="en-US"/>
              </w:rPr>
            </w:pPr>
            <w:r>
              <w:rPr>
                <w:lang w:val="en-US"/>
              </w:rPr>
              <w:t>date</w:t>
            </w:r>
          </w:p>
          <w:p w14:paraId="78F325A1" w14:textId="77777777" w:rsidR="003D1BE2" w:rsidRDefault="003D1BE2" w:rsidP="003D1BE2">
            <w:pPr>
              <w:pStyle w:val="ListParagraph"/>
              <w:numPr>
                <w:ilvl w:val="0"/>
                <w:numId w:val="1"/>
              </w:numPr>
              <w:jc w:val="both"/>
              <w:rPr>
                <w:lang w:val="en-US"/>
              </w:rPr>
            </w:pPr>
            <w:r>
              <w:rPr>
                <w:lang w:val="en-US"/>
              </w:rPr>
              <w:t>email</w:t>
            </w:r>
          </w:p>
          <w:p w14:paraId="22F79A29" w14:textId="77777777" w:rsidR="003D1BE2" w:rsidRDefault="003D1BE2" w:rsidP="003D1BE2">
            <w:pPr>
              <w:pStyle w:val="ListParagraph"/>
              <w:numPr>
                <w:ilvl w:val="0"/>
                <w:numId w:val="1"/>
              </w:numPr>
              <w:jc w:val="both"/>
              <w:rPr>
                <w:lang w:val="en-US"/>
              </w:rPr>
            </w:pPr>
            <w:r>
              <w:rPr>
                <w:lang w:val="en-US"/>
              </w:rPr>
              <w:t>file</w:t>
            </w:r>
          </w:p>
          <w:p w14:paraId="2EA59C4E" w14:textId="77777777" w:rsidR="00675BAE" w:rsidRDefault="00675BAE" w:rsidP="00675BAE">
            <w:pPr>
              <w:pStyle w:val="ListParagraph"/>
              <w:numPr>
                <w:ilvl w:val="0"/>
                <w:numId w:val="1"/>
              </w:numPr>
              <w:jc w:val="both"/>
              <w:rPr>
                <w:lang w:val="en-US"/>
              </w:rPr>
            </w:pPr>
            <w:r>
              <w:rPr>
                <w:lang w:val="en-US"/>
              </w:rPr>
              <w:t>image</w:t>
            </w:r>
          </w:p>
          <w:p w14:paraId="226A2911" w14:textId="3BBA8B7C" w:rsidR="00675BAE" w:rsidRDefault="00675BAE" w:rsidP="00675BAE">
            <w:pPr>
              <w:pStyle w:val="ListParagraph"/>
              <w:numPr>
                <w:ilvl w:val="0"/>
                <w:numId w:val="1"/>
              </w:numPr>
              <w:jc w:val="both"/>
              <w:rPr>
                <w:lang w:val="en-US"/>
              </w:rPr>
            </w:pPr>
            <w:r>
              <w:rPr>
                <w:lang w:val="en-US"/>
              </w:rPr>
              <w:t>month</w:t>
            </w:r>
          </w:p>
          <w:p w14:paraId="72A23388" w14:textId="77777777" w:rsidR="002B3341" w:rsidRDefault="002B3341" w:rsidP="002B3341">
            <w:pPr>
              <w:pStyle w:val="ListParagraph"/>
              <w:numPr>
                <w:ilvl w:val="0"/>
                <w:numId w:val="1"/>
              </w:numPr>
              <w:jc w:val="both"/>
              <w:rPr>
                <w:lang w:val="en-US"/>
              </w:rPr>
            </w:pPr>
            <w:r>
              <w:rPr>
                <w:lang w:val="en-US"/>
              </w:rPr>
              <w:t>number</w:t>
            </w:r>
          </w:p>
          <w:p w14:paraId="0B97B380" w14:textId="489B73B4" w:rsidR="003D1BE2" w:rsidRPr="002B3341" w:rsidRDefault="002B3341" w:rsidP="002B3341">
            <w:pPr>
              <w:pStyle w:val="ListParagraph"/>
              <w:numPr>
                <w:ilvl w:val="0"/>
                <w:numId w:val="1"/>
              </w:numPr>
              <w:jc w:val="both"/>
              <w:rPr>
                <w:lang w:val="en-US"/>
              </w:rPr>
            </w:pPr>
            <w:r>
              <w:rPr>
                <w:lang w:val="en-US"/>
              </w:rPr>
              <w:t>password</w:t>
            </w:r>
          </w:p>
        </w:tc>
        <w:tc>
          <w:tcPr>
            <w:tcW w:w="2121" w:type="dxa"/>
          </w:tcPr>
          <w:p w14:paraId="101721FC" w14:textId="77777777" w:rsidR="00675BAE" w:rsidRDefault="00675BAE" w:rsidP="00675BAE">
            <w:pPr>
              <w:pStyle w:val="ListParagraph"/>
              <w:numPr>
                <w:ilvl w:val="0"/>
                <w:numId w:val="1"/>
              </w:numPr>
              <w:jc w:val="both"/>
              <w:rPr>
                <w:lang w:val="en-US"/>
              </w:rPr>
            </w:pPr>
            <w:r>
              <w:rPr>
                <w:lang w:val="en-US"/>
              </w:rPr>
              <w:t>radio</w:t>
            </w:r>
          </w:p>
          <w:p w14:paraId="627F7D63" w14:textId="4FFA2BAF" w:rsidR="00675BAE" w:rsidRDefault="00675BAE" w:rsidP="00675BAE">
            <w:pPr>
              <w:pStyle w:val="ListParagraph"/>
              <w:numPr>
                <w:ilvl w:val="0"/>
                <w:numId w:val="1"/>
              </w:numPr>
              <w:jc w:val="both"/>
              <w:rPr>
                <w:lang w:val="en-US"/>
              </w:rPr>
            </w:pPr>
            <w:r>
              <w:rPr>
                <w:lang w:val="en-US"/>
              </w:rPr>
              <w:t>range</w:t>
            </w:r>
          </w:p>
          <w:p w14:paraId="4B6AC7EB" w14:textId="4C526E7F" w:rsidR="00675BAE" w:rsidRDefault="00675BAE" w:rsidP="00675BAE">
            <w:pPr>
              <w:pStyle w:val="ListParagraph"/>
              <w:numPr>
                <w:ilvl w:val="0"/>
                <w:numId w:val="1"/>
              </w:numPr>
              <w:jc w:val="both"/>
              <w:rPr>
                <w:lang w:val="en-US"/>
              </w:rPr>
            </w:pPr>
            <w:r>
              <w:rPr>
                <w:lang w:val="en-US"/>
              </w:rPr>
              <w:t>select</w:t>
            </w:r>
          </w:p>
          <w:p w14:paraId="1165D548" w14:textId="5ACB16D2" w:rsidR="00675BAE" w:rsidRDefault="00675BAE" w:rsidP="00675BAE">
            <w:pPr>
              <w:pStyle w:val="ListParagraph"/>
              <w:numPr>
                <w:ilvl w:val="0"/>
                <w:numId w:val="1"/>
              </w:numPr>
              <w:jc w:val="both"/>
              <w:rPr>
                <w:lang w:val="en-US"/>
              </w:rPr>
            </w:pPr>
            <w:r>
              <w:rPr>
                <w:lang w:val="en-US"/>
              </w:rPr>
              <w:t>text</w:t>
            </w:r>
          </w:p>
          <w:p w14:paraId="3C37511A" w14:textId="710F8964" w:rsidR="00675BAE" w:rsidRDefault="00675BAE" w:rsidP="00675BAE">
            <w:pPr>
              <w:pStyle w:val="ListParagraph"/>
              <w:numPr>
                <w:ilvl w:val="0"/>
                <w:numId w:val="1"/>
              </w:numPr>
              <w:jc w:val="both"/>
              <w:rPr>
                <w:lang w:val="en-US"/>
              </w:rPr>
            </w:pPr>
            <w:r>
              <w:rPr>
                <w:lang w:val="en-US"/>
              </w:rPr>
              <w:t>textarea</w:t>
            </w:r>
          </w:p>
          <w:p w14:paraId="7C16C340" w14:textId="18BB01B4" w:rsidR="00675BAE" w:rsidRDefault="00675BAE" w:rsidP="00675BAE">
            <w:pPr>
              <w:pStyle w:val="ListParagraph"/>
              <w:numPr>
                <w:ilvl w:val="0"/>
                <w:numId w:val="1"/>
              </w:numPr>
              <w:jc w:val="both"/>
              <w:rPr>
                <w:lang w:val="en-US"/>
              </w:rPr>
            </w:pPr>
            <w:r>
              <w:rPr>
                <w:lang w:val="en-US"/>
              </w:rPr>
              <w:t>time</w:t>
            </w:r>
          </w:p>
          <w:p w14:paraId="593D0F43" w14:textId="621E4182" w:rsidR="00675BAE" w:rsidRDefault="00675BAE" w:rsidP="00675BAE">
            <w:pPr>
              <w:pStyle w:val="ListParagraph"/>
              <w:numPr>
                <w:ilvl w:val="0"/>
                <w:numId w:val="1"/>
              </w:numPr>
              <w:jc w:val="both"/>
              <w:rPr>
                <w:lang w:val="en-US"/>
              </w:rPr>
            </w:pPr>
            <w:r>
              <w:rPr>
                <w:lang w:val="en-US"/>
              </w:rPr>
              <w:t>url</w:t>
            </w:r>
          </w:p>
          <w:p w14:paraId="3DC3F0CB" w14:textId="55A3784E" w:rsidR="00675BAE" w:rsidRDefault="00675BAE" w:rsidP="00675BAE">
            <w:pPr>
              <w:pStyle w:val="ListParagraph"/>
              <w:numPr>
                <w:ilvl w:val="0"/>
                <w:numId w:val="1"/>
              </w:numPr>
              <w:jc w:val="both"/>
              <w:rPr>
                <w:lang w:val="en-US"/>
              </w:rPr>
            </w:pPr>
            <w:r>
              <w:rPr>
                <w:lang w:val="en-US"/>
              </w:rPr>
              <w:t>week</w:t>
            </w:r>
          </w:p>
          <w:p w14:paraId="55CDFD6E" w14:textId="77777777" w:rsidR="003D1BE2" w:rsidRDefault="003D1BE2" w:rsidP="00DF7A19">
            <w:pPr>
              <w:jc w:val="both"/>
              <w:rPr>
                <w:lang w:val="en-US"/>
              </w:rPr>
            </w:pPr>
          </w:p>
        </w:tc>
      </w:tr>
    </w:tbl>
    <w:p w14:paraId="4D038E13" w14:textId="77777777" w:rsidR="003D1BE2" w:rsidRDefault="003D1BE2" w:rsidP="00DF7A19">
      <w:pPr>
        <w:jc w:val="both"/>
        <w:rPr>
          <w:lang w:val="en-US"/>
        </w:rPr>
      </w:pPr>
    </w:p>
    <w:p w14:paraId="2B188ED4" w14:textId="7631D8BB" w:rsidR="00AF79A8" w:rsidRDefault="00EF73C6" w:rsidP="00DF7A19">
      <w:pPr>
        <w:jc w:val="both"/>
        <w:rPr>
          <w:lang w:val="en-US"/>
        </w:rPr>
      </w:pPr>
      <w:r w:rsidRPr="007B1FB3">
        <w:rPr>
          <w:i/>
          <w:iCs/>
          <w:lang w:val="en-US"/>
        </w:rPr>
        <w:t>InputPatterns</w:t>
      </w:r>
      <w:r>
        <w:rPr>
          <w:lang w:val="en-US"/>
        </w:rPr>
        <w:t xml:space="preserve"> are used to </w:t>
      </w:r>
      <w:r w:rsidR="00FC2E73">
        <w:rPr>
          <w:lang w:val="en-US"/>
        </w:rPr>
        <w:t xml:space="preserve">check if </w:t>
      </w:r>
      <w:r w:rsidR="002D3AAD">
        <w:rPr>
          <w:lang w:val="en-US"/>
        </w:rPr>
        <w:t xml:space="preserve">values entered by the user are valid / allowed values. </w:t>
      </w:r>
    </w:p>
    <w:p w14:paraId="0D976ABF" w14:textId="77777777" w:rsidR="0003229D" w:rsidRDefault="00760FE3" w:rsidP="00981136">
      <w:pPr>
        <w:jc w:val="both"/>
        <w:rPr>
          <w:lang w:val="en-US"/>
        </w:rPr>
      </w:pPr>
      <w:r>
        <w:rPr>
          <w:lang w:val="en-US"/>
        </w:rPr>
        <w:t>The mechanism to check this is “Regular Expressions”</w:t>
      </w:r>
      <w:r w:rsidR="00981136">
        <w:rPr>
          <w:lang w:val="en-US"/>
        </w:rPr>
        <w:t xml:space="preserve">. </w:t>
      </w:r>
      <w:r w:rsidR="00145E5E" w:rsidRPr="00145E5E">
        <w:rPr>
          <w:lang w:val="en-US"/>
        </w:rPr>
        <w:t xml:space="preserve">A regular expression </w:t>
      </w:r>
      <w:r w:rsidR="00332D7B">
        <w:rPr>
          <w:lang w:val="en-US"/>
        </w:rPr>
        <w:t xml:space="preserve">engine has been embedded in AKMM </w:t>
      </w:r>
      <w:r w:rsidR="00706592">
        <w:rPr>
          <w:lang w:val="en-US"/>
        </w:rPr>
        <w:t>for this purpose.</w:t>
      </w:r>
    </w:p>
    <w:p w14:paraId="0F6E6AF5" w14:textId="165CDF15" w:rsidR="00332D7B" w:rsidRDefault="00706592" w:rsidP="00981136">
      <w:pPr>
        <w:jc w:val="both"/>
        <w:rPr>
          <w:lang w:val="en-US"/>
        </w:rPr>
      </w:pPr>
      <w:r>
        <w:rPr>
          <w:lang w:val="en-US"/>
        </w:rPr>
        <w:t xml:space="preserve"> </w:t>
      </w:r>
      <w:r w:rsidR="00076D91">
        <w:rPr>
          <w:lang w:val="en-US"/>
        </w:rPr>
        <w:t xml:space="preserve">Ref: </w:t>
      </w:r>
      <w:r w:rsidR="00F3142F">
        <w:fldChar w:fldCharType="begin"/>
      </w:r>
      <w:r w:rsidR="00F3142F" w:rsidRPr="00F3142F">
        <w:rPr>
          <w:lang w:val="en-US"/>
          <w:rPrChange w:id="14" w:author="Snorre Fossland" w:date="2021-10-25T18:16:00Z">
            <w:rPr/>
          </w:rPrChange>
        </w:rPr>
        <w:instrText xml:space="preserve"> HYPERLINK "https://www.w3schools.com/jsref/jsref_obj_regexp.asp" </w:instrText>
      </w:r>
      <w:r w:rsidR="00F3142F">
        <w:fldChar w:fldCharType="separate"/>
      </w:r>
      <w:r w:rsidR="00132F03" w:rsidRPr="007C02AB">
        <w:rPr>
          <w:rStyle w:val="Hyperlink"/>
          <w:i/>
          <w:iCs/>
          <w:lang w:val="en-US"/>
        </w:rPr>
        <w:t>https://www.w3schools.com/jsref/jsref_obj_regexp.asp</w:t>
      </w:r>
      <w:r w:rsidR="00F3142F">
        <w:rPr>
          <w:rStyle w:val="Hyperlink"/>
          <w:i/>
          <w:iCs/>
          <w:lang w:val="en-US"/>
        </w:rPr>
        <w:fldChar w:fldCharType="end"/>
      </w:r>
      <w:r w:rsidR="00132F03">
        <w:rPr>
          <w:lang w:val="en-US"/>
        </w:rPr>
        <w:t xml:space="preserve"> </w:t>
      </w:r>
    </w:p>
    <w:p w14:paraId="03E6F49C" w14:textId="251440E7" w:rsidR="00EE5D25" w:rsidRDefault="00EE5D25" w:rsidP="00981136">
      <w:pPr>
        <w:jc w:val="both"/>
        <w:rPr>
          <w:lang w:val="en-US"/>
        </w:rPr>
      </w:pPr>
      <w:r>
        <w:rPr>
          <w:lang w:val="en-US"/>
        </w:rPr>
        <w:t xml:space="preserve">and </w:t>
      </w:r>
      <w:r w:rsidR="00F3142F">
        <w:fldChar w:fldCharType="begin"/>
      </w:r>
      <w:r w:rsidR="00F3142F" w:rsidRPr="00F3142F">
        <w:rPr>
          <w:lang w:val="en-US"/>
          <w:rPrChange w:id="15" w:author="Snorre Fossland" w:date="2021-10-25T18:16:00Z">
            <w:rPr/>
          </w:rPrChange>
        </w:rPr>
        <w:instrText xml:space="preserve"> HYPERLINK "https://www.regular-expressions.info/examples.html" </w:instrText>
      </w:r>
      <w:r w:rsidR="00F3142F">
        <w:fldChar w:fldCharType="separate"/>
      </w:r>
      <w:r w:rsidRPr="007C02AB">
        <w:rPr>
          <w:rStyle w:val="Hyperlink"/>
          <w:lang w:val="en-US"/>
        </w:rPr>
        <w:t>https://www.regular-expressions.info/examples.html</w:t>
      </w:r>
      <w:r w:rsidR="00F3142F">
        <w:rPr>
          <w:rStyle w:val="Hyperlink"/>
          <w:lang w:val="en-US"/>
        </w:rPr>
        <w:fldChar w:fldCharType="end"/>
      </w:r>
    </w:p>
    <w:p w14:paraId="1D74EF69" w14:textId="77777777" w:rsidR="00744A14" w:rsidRDefault="00744A14" w:rsidP="00DF7A19">
      <w:pPr>
        <w:jc w:val="both"/>
        <w:rPr>
          <w:lang w:val="en-US"/>
        </w:rPr>
      </w:pPr>
    </w:p>
    <w:p w14:paraId="7B3BEC10" w14:textId="5FB22FFC" w:rsidR="00816BD6" w:rsidRDefault="007B1FB3" w:rsidP="00DF7A19">
      <w:pPr>
        <w:jc w:val="both"/>
        <w:rPr>
          <w:lang w:val="en-US"/>
        </w:rPr>
      </w:pPr>
      <w:r w:rsidRPr="00744A14">
        <w:rPr>
          <w:i/>
          <w:iCs/>
          <w:lang w:val="en-US"/>
        </w:rPr>
        <w:t>View</w:t>
      </w:r>
      <w:r w:rsidR="00744A14">
        <w:rPr>
          <w:i/>
          <w:iCs/>
          <w:lang w:val="en-US"/>
        </w:rPr>
        <w:t xml:space="preserve"> F</w:t>
      </w:r>
      <w:r w:rsidRPr="00744A14">
        <w:rPr>
          <w:i/>
          <w:iCs/>
          <w:lang w:val="en-US"/>
        </w:rPr>
        <w:t>ormats</w:t>
      </w:r>
      <w:r>
        <w:rPr>
          <w:lang w:val="en-US"/>
        </w:rPr>
        <w:t xml:space="preserve"> are </w:t>
      </w:r>
      <w:r w:rsidR="00236065">
        <w:rPr>
          <w:lang w:val="en-US"/>
        </w:rPr>
        <w:t xml:space="preserve">included as a mechanism to format </w:t>
      </w:r>
      <w:r w:rsidR="00290128">
        <w:rPr>
          <w:lang w:val="en-US"/>
        </w:rPr>
        <w:t xml:space="preserve">how attribute values are shown in </w:t>
      </w:r>
      <w:r w:rsidR="00823E7A">
        <w:rPr>
          <w:lang w:val="en-US"/>
        </w:rPr>
        <w:t>dialog</w:t>
      </w:r>
      <w:r w:rsidR="00AB2928">
        <w:rPr>
          <w:lang w:val="en-US"/>
        </w:rPr>
        <w:t>s</w:t>
      </w:r>
      <w:r w:rsidR="00823E7A">
        <w:rPr>
          <w:lang w:val="en-US"/>
        </w:rPr>
        <w:t xml:space="preserve">. The formatting </w:t>
      </w:r>
      <w:r w:rsidR="001845E4">
        <w:rPr>
          <w:lang w:val="en-US"/>
        </w:rPr>
        <w:t xml:space="preserve">mechanism used is </w:t>
      </w:r>
      <w:r w:rsidR="00EF6B87">
        <w:rPr>
          <w:lang w:val="en-US"/>
        </w:rPr>
        <w:t xml:space="preserve">the </w:t>
      </w:r>
      <w:r w:rsidR="001845E4">
        <w:rPr>
          <w:lang w:val="en-US"/>
        </w:rPr>
        <w:t>printf</w:t>
      </w:r>
      <w:r w:rsidR="00EF6B87">
        <w:rPr>
          <w:lang w:val="en-US"/>
        </w:rPr>
        <w:t xml:space="preserve"> C functio</w:t>
      </w:r>
      <w:r w:rsidR="00863CA4">
        <w:rPr>
          <w:lang w:val="en-US"/>
        </w:rPr>
        <w:t>ns family</w:t>
      </w:r>
      <w:r w:rsidR="00F42FA9">
        <w:rPr>
          <w:lang w:val="en-US"/>
        </w:rPr>
        <w:t xml:space="preserve">, </w:t>
      </w:r>
      <w:r w:rsidR="003E64EB">
        <w:rPr>
          <w:lang w:val="en-US"/>
        </w:rPr>
        <w:t>implemented in Javascript.</w:t>
      </w:r>
    </w:p>
    <w:p w14:paraId="18AE0CB4" w14:textId="273872AA" w:rsidR="00551E90" w:rsidRDefault="00957398" w:rsidP="00DF7A19">
      <w:pPr>
        <w:jc w:val="both"/>
        <w:rPr>
          <w:lang w:val="en-US"/>
        </w:rPr>
      </w:pPr>
      <w:r>
        <w:rPr>
          <w:lang w:val="en-US"/>
        </w:rPr>
        <w:t xml:space="preserve">Ref: </w:t>
      </w:r>
      <w:r w:rsidR="00F3142F">
        <w:fldChar w:fldCharType="begin"/>
      </w:r>
      <w:r w:rsidR="00F3142F" w:rsidRPr="00F3142F">
        <w:rPr>
          <w:lang w:val="en-US"/>
          <w:rPrChange w:id="16" w:author="Snorre Fossland" w:date="2021-10-25T18:16:00Z">
            <w:rPr/>
          </w:rPrChange>
        </w:rPr>
        <w:instrText xml:space="preserve"> HYPERLINK "https://alvinalexander.com/programming/printf-format-cheat-sheet/" </w:instrText>
      </w:r>
      <w:r w:rsidR="00F3142F">
        <w:fldChar w:fldCharType="separate"/>
      </w:r>
      <w:r w:rsidR="006C39F4" w:rsidRPr="007C02AB">
        <w:rPr>
          <w:rStyle w:val="Hyperlink"/>
          <w:lang w:val="en-US"/>
        </w:rPr>
        <w:t>https://alvinalexander.com/programming/printf-format-cheat-sheet/</w:t>
      </w:r>
      <w:r w:rsidR="00F3142F">
        <w:rPr>
          <w:rStyle w:val="Hyperlink"/>
          <w:lang w:val="en-US"/>
        </w:rPr>
        <w:fldChar w:fldCharType="end"/>
      </w:r>
    </w:p>
    <w:p w14:paraId="47AB6C40" w14:textId="77777777" w:rsidR="006C39F4" w:rsidRDefault="006C39F4" w:rsidP="00DF7A19">
      <w:pPr>
        <w:jc w:val="both"/>
        <w:rPr>
          <w:lang w:val="en-US"/>
        </w:rPr>
      </w:pPr>
    </w:p>
    <w:p w14:paraId="580CBFE2" w14:textId="77777777" w:rsidR="00816BD6" w:rsidRDefault="00816BD6" w:rsidP="00DF7A19">
      <w:pPr>
        <w:jc w:val="both"/>
        <w:rPr>
          <w:lang w:val="en-US"/>
        </w:rPr>
      </w:pPr>
    </w:p>
    <w:p w14:paraId="6C1E2251" w14:textId="74C5D817" w:rsidR="00C3167A" w:rsidRPr="00A336DC" w:rsidRDefault="0066178B" w:rsidP="00AE7AA7">
      <w:pPr>
        <w:jc w:val="both"/>
        <w:rPr>
          <w:b/>
          <w:bCs/>
          <w:lang w:val="en-US"/>
        </w:rPr>
      </w:pPr>
      <w:r>
        <w:rPr>
          <w:b/>
          <w:bCs/>
          <w:lang w:val="en-US"/>
        </w:rPr>
        <w:t xml:space="preserve">Property </w:t>
      </w:r>
      <w:r w:rsidR="00C3167A" w:rsidRPr="00A336DC">
        <w:rPr>
          <w:b/>
          <w:bCs/>
          <w:lang w:val="en-US"/>
        </w:rPr>
        <w:t>Methods</w:t>
      </w:r>
      <w:r w:rsidR="00A336DC" w:rsidRPr="00A336DC">
        <w:rPr>
          <w:b/>
          <w:bCs/>
          <w:lang w:val="en-US"/>
        </w:rPr>
        <w:t xml:space="preserve"> </w:t>
      </w:r>
    </w:p>
    <w:p w14:paraId="6E61AF7E" w14:textId="3C0863DE" w:rsidR="00C3167A" w:rsidRDefault="00C3167A" w:rsidP="00AE7AA7">
      <w:pPr>
        <w:jc w:val="both"/>
        <w:rPr>
          <w:lang w:val="en-US"/>
        </w:rPr>
      </w:pPr>
    </w:p>
    <w:p w14:paraId="4A81C7E4" w14:textId="4EF026F7" w:rsidR="00222DB2" w:rsidRDefault="00875879" w:rsidP="00AE7AA7">
      <w:pPr>
        <w:jc w:val="both"/>
        <w:rPr>
          <w:lang w:val="en-US"/>
        </w:rPr>
      </w:pPr>
      <w:r>
        <w:rPr>
          <w:lang w:val="en-US"/>
        </w:rPr>
        <w:t xml:space="preserve">As mentioned earlier AKMM supports </w:t>
      </w:r>
      <w:r w:rsidR="00C60560">
        <w:rPr>
          <w:lang w:val="en-US"/>
        </w:rPr>
        <w:t xml:space="preserve">property methods. </w:t>
      </w:r>
      <w:r w:rsidR="00222DB2">
        <w:rPr>
          <w:lang w:val="en-US"/>
        </w:rPr>
        <w:t xml:space="preserve">A </w:t>
      </w:r>
      <w:r w:rsidR="00C72C76" w:rsidRPr="000E0B90">
        <w:rPr>
          <w:i/>
          <w:iCs/>
          <w:lang w:val="en-US"/>
        </w:rPr>
        <w:t>P</w:t>
      </w:r>
      <w:r w:rsidR="00222DB2" w:rsidRPr="000E0B90">
        <w:rPr>
          <w:i/>
          <w:iCs/>
          <w:lang w:val="en-US"/>
        </w:rPr>
        <w:t>roperty</w:t>
      </w:r>
      <w:r w:rsidR="00222DB2">
        <w:rPr>
          <w:lang w:val="en-US"/>
        </w:rPr>
        <w:t xml:space="preserve"> </w:t>
      </w:r>
      <w:r w:rsidR="00633A5B">
        <w:rPr>
          <w:lang w:val="en-US"/>
        </w:rPr>
        <w:t xml:space="preserve">may </w:t>
      </w:r>
      <w:r w:rsidR="00C72C76">
        <w:rPr>
          <w:lang w:val="en-US"/>
        </w:rPr>
        <w:t xml:space="preserve">refer to a </w:t>
      </w:r>
      <w:r w:rsidR="00C72C76" w:rsidRPr="000E0B90">
        <w:rPr>
          <w:i/>
          <w:iCs/>
          <w:lang w:val="en-US"/>
        </w:rPr>
        <w:t>M</w:t>
      </w:r>
      <w:r w:rsidR="00222DB2" w:rsidRPr="000E0B90">
        <w:rPr>
          <w:i/>
          <w:iCs/>
          <w:lang w:val="en-US"/>
        </w:rPr>
        <w:t>ethod</w:t>
      </w:r>
      <w:r w:rsidR="00222DB2">
        <w:rPr>
          <w:lang w:val="en-US"/>
        </w:rPr>
        <w:t xml:space="preserve"> </w:t>
      </w:r>
      <w:r w:rsidR="00C72C76">
        <w:rPr>
          <w:lang w:val="en-US"/>
        </w:rPr>
        <w:t>that is used to calculate its value</w:t>
      </w:r>
      <w:r w:rsidR="000E0B90">
        <w:rPr>
          <w:lang w:val="en-US"/>
        </w:rPr>
        <w:t xml:space="preserve">. </w:t>
      </w:r>
    </w:p>
    <w:p w14:paraId="79770AE3" w14:textId="66E9A11F" w:rsidR="007860B2" w:rsidRDefault="007860B2" w:rsidP="00AE7AA7">
      <w:pPr>
        <w:jc w:val="both"/>
        <w:rPr>
          <w:lang w:val="en-US"/>
        </w:rPr>
      </w:pPr>
    </w:p>
    <w:p w14:paraId="2BD70971" w14:textId="08016E29" w:rsidR="007860B2" w:rsidRDefault="007860B2" w:rsidP="00AE7AA7">
      <w:pPr>
        <w:jc w:val="both"/>
        <w:rPr>
          <w:lang w:val="en-US"/>
        </w:rPr>
      </w:pPr>
      <w:r>
        <w:rPr>
          <w:lang w:val="en-US"/>
        </w:rPr>
        <w:t>As an example, assume an object type “</w:t>
      </w:r>
      <w:r w:rsidRPr="00C13D72">
        <w:rPr>
          <w:i/>
          <w:iCs/>
          <w:lang w:val="en-US"/>
        </w:rPr>
        <w:t>Circle</w:t>
      </w:r>
      <w:r>
        <w:rPr>
          <w:lang w:val="en-US"/>
        </w:rPr>
        <w:t>” with the two properties “</w:t>
      </w:r>
      <w:r w:rsidRPr="00C13D72">
        <w:rPr>
          <w:i/>
          <w:iCs/>
          <w:lang w:val="en-US"/>
        </w:rPr>
        <w:t>Radius</w:t>
      </w:r>
      <w:r>
        <w:rPr>
          <w:lang w:val="en-US"/>
        </w:rPr>
        <w:t>” and “</w:t>
      </w:r>
      <w:r w:rsidRPr="00C13D72">
        <w:rPr>
          <w:i/>
          <w:iCs/>
          <w:lang w:val="en-US"/>
        </w:rPr>
        <w:t>Area</w:t>
      </w:r>
      <w:r>
        <w:rPr>
          <w:lang w:val="en-US"/>
        </w:rPr>
        <w:t xml:space="preserve">”. </w:t>
      </w:r>
    </w:p>
    <w:p w14:paraId="39EBDCAF" w14:textId="4BB22BB8" w:rsidR="00C13D72" w:rsidRDefault="00C13D72" w:rsidP="00AE7AA7">
      <w:pPr>
        <w:jc w:val="both"/>
        <w:rPr>
          <w:lang w:val="en-US"/>
        </w:rPr>
      </w:pPr>
      <w:r>
        <w:rPr>
          <w:lang w:val="en-US"/>
        </w:rPr>
        <w:t xml:space="preserve">Then you can attach a method </w:t>
      </w:r>
      <w:r w:rsidR="00175F4D">
        <w:rPr>
          <w:lang w:val="en-US"/>
        </w:rPr>
        <w:t>“</w:t>
      </w:r>
      <w:r w:rsidR="00175F4D" w:rsidRPr="00175F4D">
        <w:rPr>
          <w:i/>
          <w:iCs/>
          <w:lang w:val="en-US"/>
        </w:rPr>
        <w:t>CalculateArea</w:t>
      </w:r>
      <w:r w:rsidR="00175F4D">
        <w:rPr>
          <w:lang w:val="en-US"/>
        </w:rPr>
        <w:t>” to the property “</w:t>
      </w:r>
      <w:r w:rsidR="00175F4D" w:rsidRPr="00175F4D">
        <w:rPr>
          <w:i/>
          <w:iCs/>
          <w:lang w:val="en-US"/>
        </w:rPr>
        <w:t>Area</w:t>
      </w:r>
      <w:r w:rsidR="002D4AAB">
        <w:rPr>
          <w:lang w:val="en-US"/>
        </w:rPr>
        <w:t>”:</w:t>
      </w:r>
      <w:r w:rsidR="00175F4D">
        <w:rPr>
          <w:lang w:val="en-US"/>
        </w:rPr>
        <w:t xml:space="preserve"> </w:t>
      </w:r>
    </w:p>
    <w:p w14:paraId="648A13CB" w14:textId="20264577" w:rsidR="0001126D" w:rsidRDefault="0001126D" w:rsidP="00AE7AA7">
      <w:pPr>
        <w:jc w:val="both"/>
        <w:rPr>
          <w:lang w:val="en-US"/>
        </w:rPr>
      </w:pPr>
    </w:p>
    <w:p w14:paraId="77439D3A" w14:textId="25498334" w:rsidR="0001126D" w:rsidRDefault="004C1631" w:rsidP="004C1631">
      <w:pPr>
        <w:ind w:firstLine="720"/>
        <w:jc w:val="both"/>
        <w:rPr>
          <w:lang w:val="en-US"/>
        </w:rPr>
      </w:pPr>
      <w:r>
        <w:rPr>
          <w:noProof/>
          <w:lang w:val="en-US"/>
        </w:rPr>
        <w:drawing>
          <wp:inline distT="0" distB="0" distL="0" distR="0" wp14:anchorId="6D527DEA" wp14:editId="38621487">
            <wp:extent cx="4686970" cy="1526651"/>
            <wp:effectExtent l="0" t="0" r="0" b="0"/>
            <wp:docPr id="32"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57551" cy="1549641"/>
                    </a:xfrm>
                    <a:prstGeom prst="rect">
                      <a:avLst/>
                    </a:prstGeom>
                  </pic:spPr>
                </pic:pic>
              </a:graphicData>
            </a:graphic>
          </wp:inline>
        </w:drawing>
      </w:r>
    </w:p>
    <w:p w14:paraId="103B2D59" w14:textId="49475F70" w:rsidR="00824566" w:rsidRDefault="00824566" w:rsidP="00004A04">
      <w:pPr>
        <w:jc w:val="both"/>
        <w:rPr>
          <w:lang w:val="en-US"/>
        </w:rPr>
      </w:pPr>
    </w:p>
    <w:p w14:paraId="522516B1" w14:textId="3EE394D2" w:rsidR="00824566" w:rsidRDefault="002D2A27" w:rsidP="00004A04">
      <w:pPr>
        <w:jc w:val="both"/>
        <w:rPr>
          <w:lang w:val="en-US"/>
        </w:rPr>
      </w:pPr>
      <w:r>
        <w:rPr>
          <w:lang w:val="en-US"/>
        </w:rPr>
        <w:t>The method “</w:t>
      </w:r>
      <w:r w:rsidRPr="002D2A27">
        <w:rPr>
          <w:i/>
          <w:iCs/>
          <w:lang w:val="en-US"/>
        </w:rPr>
        <w:t>CalculateArea</w:t>
      </w:r>
      <w:r>
        <w:rPr>
          <w:lang w:val="en-US"/>
        </w:rPr>
        <w:t xml:space="preserve">” </w:t>
      </w:r>
      <w:r w:rsidR="00E725AB">
        <w:rPr>
          <w:lang w:val="en-US"/>
        </w:rPr>
        <w:t xml:space="preserve">is </w:t>
      </w:r>
      <w:r w:rsidR="00D467FC">
        <w:rPr>
          <w:lang w:val="en-US"/>
        </w:rPr>
        <w:t xml:space="preserve">defined as </w:t>
      </w:r>
      <w:r w:rsidR="00E725AB">
        <w:rPr>
          <w:lang w:val="en-US"/>
        </w:rPr>
        <w:t>shown in the dialog</w:t>
      </w:r>
      <w:r w:rsidR="00D467FC">
        <w:rPr>
          <w:lang w:val="en-US"/>
        </w:rPr>
        <w:t>s</w:t>
      </w:r>
      <w:r w:rsidR="00E725AB">
        <w:rPr>
          <w:lang w:val="en-US"/>
        </w:rPr>
        <w:t xml:space="preserve"> below:</w:t>
      </w:r>
    </w:p>
    <w:p w14:paraId="3C69B080" w14:textId="3DA4E5E8" w:rsidR="005B4C31" w:rsidRDefault="005B4C31" w:rsidP="00004A04">
      <w:pPr>
        <w:jc w:val="both"/>
        <w:rPr>
          <w:lang w:val="en-US"/>
        </w:rPr>
      </w:pPr>
    </w:p>
    <w:p w14:paraId="7A14D317" w14:textId="636F6B54" w:rsidR="005B4C31" w:rsidRDefault="00515E4F" w:rsidP="00D467FC">
      <w:pPr>
        <w:jc w:val="both"/>
        <w:rPr>
          <w:lang w:val="en-US"/>
        </w:rPr>
      </w:pPr>
      <w:r>
        <w:rPr>
          <w:noProof/>
          <w:lang w:val="en-US"/>
        </w:rPr>
        <w:drawing>
          <wp:inline distT="0" distB="0" distL="0" distR="0" wp14:anchorId="3B3B05A2" wp14:editId="7779DDCC">
            <wp:extent cx="2859578" cy="2621280"/>
            <wp:effectExtent l="0" t="0" r="0" b="0"/>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37743" cy="2692931"/>
                    </a:xfrm>
                    <a:prstGeom prst="rect">
                      <a:avLst/>
                    </a:prstGeom>
                  </pic:spPr>
                </pic:pic>
              </a:graphicData>
            </a:graphic>
          </wp:inline>
        </w:drawing>
      </w:r>
      <w:r w:rsidR="00D467FC">
        <w:rPr>
          <w:lang w:val="en-US"/>
        </w:rPr>
        <w:t xml:space="preserve">       </w:t>
      </w:r>
      <w:r w:rsidR="00D467FC">
        <w:rPr>
          <w:noProof/>
          <w:lang w:val="en-US"/>
        </w:rPr>
        <w:drawing>
          <wp:inline distT="0" distB="0" distL="0" distR="0" wp14:anchorId="172FEEA8" wp14:editId="45142B62">
            <wp:extent cx="2743391" cy="2614930"/>
            <wp:effectExtent l="0" t="0" r="0" b="1270"/>
            <wp:docPr id="33" name="Bilde 3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e 33" descr="Et bilde som inneholder tekst&#10;&#10;Automatisk generert beskrivels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3102" cy="2719503"/>
                    </a:xfrm>
                    <a:prstGeom prst="rect">
                      <a:avLst/>
                    </a:prstGeom>
                  </pic:spPr>
                </pic:pic>
              </a:graphicData>
            </a:graphic>
          </wp:inline>
        </w:drawing>
      </w:r>
    </w:p>
    <w:p w14:paraId="04C9FB7F" w14:textId="77777777" w:rsidR="005B4C31" w:rsidRDefault="005B4C31" w:rsidP="00004A04">
      <w:pPr>
        <w:jc w:val="both"/>
        <w:rPr>
          <w:lang w:val="en-US"/>
        </w:rPr>
      </w:pPr>
    </w:p>
    <w:p w14:paraId="19F6C885" w14:textId="7E896006" w:rsidR="00824566" w:rsidRDefault="00D467FC" w:rsidP="00862DFA">
      <w:pPr>
        <w:jc w:val="both"/>
        <w:rPr>
          <w:lang w:val="en-US"/>
        </w:rPr>
      </w:pPr>
      <w:r>
        <w:rPr>
          <w:lang w:val="en-US"/>
        </w:rPr>
        <w:t>To the left, b</w:t>
      </w:r>
      <w:r w:rsidR="00862DFA">
        <w:rPr>
          <w:lang w:val="en-US"/>
        </w:rPr>
        <w:t xml:space="preserve">e aware the </w:t>
      </w:r>
      <w:r w:rsidR="007C04C5">
        <w:rPr>
          <w:lang w:val="en-US"/>
        </w:rPr>
        <w:t>“</w:t>
      </w:r>
      <w:r w:rsidR="007C04C5" w:rsidRPr="007C04C5">
        <w:rPr>
          <w:i/>
          <w:iCs/>
          <w:lang w:val="en-US"/>
        </w:rPr>
        <w:t>methodtype</w:t>
      </w:r>
      <w:r w:rsidR="007C04C5">
        <w:rPr>
          <w:lang w:val="en-US"/>
        </w:rPr>
        <w:t>”</w:t>
      </w:r>
      <w:r w:rsidR="00673FEF">
        <w:rPr>
          <w:lang w:val="en-US"/>
        </w:rPr>
        <w:t xml:space="preserve"> dropdown list</w:t>
      </w:r>
      <w:r w:rsidR="007C04C5">
        <w:rPr>
          <w:lang w:val="en-US"/>
        </w:rPr>
        <w:t xml:space="preserve">. </w:t>
      </w:r>
      <w:r w:rsidR="00F01563">
        <w:rPr>
          <w:lang w:val="en-US"/>
        </w:rPr>
        <w:t>T</w:t>
      </w:r>
      <w:r w:rsidR="00905862">
        <w:rPr>
          <w:lang w:val="en-US"/>
        </w:rPr>
        <w:t xml:space="preserve">he first two </w:t>
      </w:r>
      <w:r w:rsidR="00F01563">
        <w:rPr>
          <w:lang w:val="en-US"/>
        </w:rPr>
        <w:t xml:space="preserve">values are </w:t>
      </w:r>
      <w:r w:rsidR="00C17F31">
        <w:rPr>
          <w:lang w:val="en-US"/>
        </w:rPr>
        <w:t xml:space="preserve">types of property methods, and in this </w:t>
      </w:r>
      <w:r w:rsidR="0069170A">
        <w:rPr>
          <w:lang w:val="en-US"/>
        </w:rPr>
        <w:t>case,</w:t>
      </w:r>
      <w:r w:rsidR="00C17F31">
        <w:rPr>
          <w:lang w:val="en-US"/>
        </w:rPr>
        <w:t xml:space="preserve"> we choose “</w:t>
      </w:r>
      <w:r w:rsidR="00C17F31" w:rsidRPr="0069170A">
        <w:rPr>
          <w:i/>
          <w:iCs/>
          <w:lang w:val="en-US"/>
        </w:rPr>
        <w:t>CalculateValue</w:t>
      </w:r>
      <w:r w:rsidR="00C17F31">
        <w:rPr>
          <w:lang w:val="en-US"/>
        </w:rPr>
        <w:t xml:space="preserve">”. </w:t>
      </w:r>
    </w:p>
    <w:p w14:paraId="7735B392" w14:textId="77777777" w:rsidR="00D467FC" w:rsidRDefault="00D467FC" w:rsidP="00862DFA">
      <w:pPr>
        <w:jc w:val="both"/>
        <w:rPr>
          <w:lang w:val="en-US"/>
        </w:rPr>
      </w:pPr>
    </w:p>
    <w:p w14:paraId="587B402B" w14:textId="58406E04" w:rsidR="00D467FC" w:rsidRDefault="00D467FC" w:rsidP="00E725AB">
      <w:pPr>
        <w:jc w:val="both"/>
        <w:rPr>
          <w:lang w:val="en-US"/>
        </w:rPr>
      </w:pPr>
      <w:r>
        <w:rPr>
          <w:lang w:val="en-US"/>
        </w:rPr>
        <w:t>To the right, we see that</w:t>
      </w:r>
      <w:r w:rsidR="00B7262E">
        <w:rPr>
          <w:lang w:val="en-US"/>
        </w:rPr>
        <w:t>,</w:t>
      </w:r>
      <w:r>
        <w:rPr>
          <w:lang w:val="en-US"/>
        </w:rPr>
        <w:t xml:space="preserve"> when</w:t>
      </w:r>
      <w:r w:rsidR="00A82362">
        <w:rPr>
          <w:lang w:val="en-US"/>
        </w:rPr>
        <w:t xml:space="preserve"> “</w:t>
      </w:r>
      <w:r w:rsidR="00A82362" w:rsidRPr="00D467FC">
        <w:rPr>
          <w:i/>
          <w:iCs/>
          <w:lang w:val="en-US"/>
        </w:rPr>
        <w:t>CalculateValue</w:t>
      </w:r>
      <w:r w:rsidR="00A82362">
        <w:rPr>
          <w:lang w:val="en-US"/>
        </w:rPr>
        <w:t xml:space="preserve">” </w:t>
      </w:r>
      <w:r>
        <w:rPr>
          <w:lang w:val="en-US"/>
        </w:rPr>
        <w:t>has been chosen</w:t>
      </w:r>
      <w:r w:rsidR="00B7262E">
        <w:rPr>
          <w:lang w:val="en-US"/>
        </w:rPr>
        <w:t>,</w:t>
      </w:r>
      <w:r>
        <w:rPr>
          <w:lang w:val="en-US"/>
        </w:rPr>
        <w:t xml:space="preserve"> </w:t>
      </w:r>
      <w:r w:rsidR="00A14BA3">
        <w:rPr>
          <w:lang w:val="en-US"/>
        </w:rPr>
        <w:t>the field “</w:t>
      </w:r>
      <w:r w:rsidR="00A14BA3" w:rsidRPr="00D467FC">
        <w:rPr>
          <w:i/>
          <w:iCs/>
          <w:lang w:val="en-US"/>
        </w:rPr>
        <w:t>expression</w:t>
      </w:r>
      <w:r w:rsidR="00A14BA3">
        <w:rPr>
          <w:lang w:val="en-US"/>
        </w:rPr>
        <w:t>” appears, and we can type in the expression to calculate the circle area</w:t>
      </w:r>
      <w:r w:rsidR="00224600">
        <w:rPr>
          <w:lang w:val="en-US"/>
        </w:rPr>
        <w:t xml:space="preserve">. </w:t>
      </w:r>
    </w:p>
    <w:p w14:paraId="0D4D8574" w14:textId="3C2D45D8" w:rsidR="00C440AA" w:rsidRDefault="00C440AA" w:rsidP="00E725AB">
      <w:pPr>
        <w:jc w:val="both"/>
        <w:rPr>
          <w:lang w:val="en-US"/>
        </w:rPr>
      </w:pPr>
      <w:r>
        <w:rPr>
          <w:lang w:val="en-US"/>
        </w:rPr>
        <w:t xml:space="preserve">If we now generate the metamodel that contains </w:t>
      </w:r>
      <w:r w:rsidR="00976F90">
        <w:rPr>
          <w:lang w:val="en-US"/>
        </w:rPr>
        <w:t xml:space="preserve">the </w:t>
      </w:r>
      <w:r w:rsidR="00092CA9">
        <w:rPr>
          <w:lang w:val="en-US"/>
        </w:rPr>
        <w:t>“</w:t>
      </w:r>
      <w:r w:rsidR="00976F90" w:rsidRPr="00092CA9">
        <w:rPr>
          <w:i/>
          <w:iCs/>
          <w:lang w:val="en-US"/>
        </w:rPr>
        <w:t>Circle</w:t>
      </w:r>
      <w:r w:rsidR="00092CA9">
        <w:rPr>
          <w:lang w:val="en-US"/>
        </w:rPr>
        <w:t>”</w:t>
      </w:r>
      <w:r w:rsidR="00976F90">
        <w:rPr>
          <w:lang w:val="en-US"/>
        </w:rPr>
        <w:t xml:space="preserve"> as defined above, we can </w:t>
      </w:r>
      <w:r w:rsidR="003E6421">
        <w:rPr>
          <w:lang w:val="en-US"/>
        </w:rPr>
        <w:t>create an object “</w:t>
      </w:r>
      <w:r w:rsidR="003E6421" w:rsidRPr="00092CA9">
        <w:rPr>
          <w:i/>
          <w:iCs/>
          <w:lang w:val="en-US"/>
        </w:rPr>
        <w:t>C1</w:t>
      </w:r>
      <w:r w:rsidR="003E6421">
        <w:rPr>
          <w:lang w:val="en-US"/>
        </w:rPr>
        <w:t>” of type “</w:t>
      </w:r>
      <w:r w:rsidR="003E6421" w:rsidRPr="00092CA9">
        <w:rPr>
          <w:i/>
          <w:iCs/>
          <w:lang w:val="en-US"/>
        </w:rPr>
        <w:t>Circle</w:t>
      </w:r>
      <w:r w:rsidR="003E6421">
        <w:rPr>
          <w:lang w:val="en-US"/>
        </w:rPr>
        <w:t>” and edit the object:</w:t>
      </w:r>
    </w:p>
    <w:p w14:paraId="1BFE2208" w14:textId="159D7DD7" w:rsidR="003E6421" w:rsidRDefault="003E6421" w:rsidP="00E725AB">
      <w:pPr>
        <w:jc w:val="both"/>
        <w:rPr>
          <w:lang w:val="en-US"/>
        </w:rPr>
      </w:pPr>
    </w:p>
    <w:p w14:paraId="55F16BCF" w14:textId="284F7C32" w:rsidR="00EB07C4" w:rsidRDefault="00EB07C4" w:rsidP="00744A14">
      <w:pPr>
        <w:ind w:left="720" w:firstLine="981"/>
        <w:jc w:val="both"/>
        <w:rPr>
          <w:lang w:val="en-US"/>
        </w:rPr>
      </w:pPr>
      <w:r>
        <w:rPr>
          <w:noProof/>
          <w:lang w:val="en-US"/>
        </w:rPr>
        <w:drawing>
          <wp:inline distT="0" distB="0" distL="0" distR="0" wp14:anchorId="3F30695E" wp14:editId="31056A64">
            <wp:extent cx="2357120" cy="2262044"/>
            <wp:effectExtent l="0" t="0" r="5080" b="0"/>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9160" cy="2340775"/>
                    </a:xfrm>
                    <a:prstGeom prst="rect">
                      <a:avLst/>
                    </a:prstGeom>
                  </pic:spPr>
                </pic:pic>
              </a:graphicData>
            </a:graphic>
          </wp:inline>
        </w:drawing>
      </w:r>
    </w:p>
    <w:p w14:paraId="063FC6A1" w14:textId="2375D5B0" w:rsidR="00721CE5" w:rsidRDefault="00721CE5" w:rsidP="00721CE5">
      <w:pPr>
        <w:jc w:val="both"/>
        <w:rPr>
          <w:lang w:val="en-US"/>
        </w:rPr>
      </w:pPr>
    </w:p>
    <w:p w14:paraId="05819A6C" w14:textId="3ECAA7E8" w:rsidR="00336B64" w:rsidRDefault="00101FEE" w:rsidP="00721CE5">
      <w:pPr>
        <w:jc w:val="both"/>
        <w:rPr>
          <w:lang w:val="en-US"/>
        </w:rPr>
      </w:pPr>
      <w:r>
        <w:rPr>
          <w:lang w:val="en-US"/>
        </w:rPr>
        <w:t xml:space="preserve">We see that </w:t>
      </w:r>
      <w:r w:rsidR="007402E6">
        <w:rPr>
          <w:lang w:val="en-US"/>
        </w:rPr>
        <w:t>“</w:t>
      </w:r>
      <w:r w:rsidRPr="007402E6">
        <w:rPr>
          <w:i/>
          <w:iCs/>
          <w:lang w:val="en-US"/>
        </w:rPr>
        <w:t>Area</w:t>
      </w:r>
      <w:r w:rsidR="007402E6">
        <w:rPr>
          <w:lang w:val="en-US"/>
        </w:rPr>
        <w:t>”</w:t>
      </w:r>
      <w:r>
        <w:rPr>
          <w:lang w:val="en-US"/>
        </w:rPr>
        <w:t xml:space="preserve"> is calculated according to the expression </w:t>
      </w:r>
      <w:r w:rsidR="007402E6">
        <w:rPr>
          <w:lang w:val="en-US"/>
        </w:rPr>
        <w:t>in the “</w:t>
      </w:r>
      <w:r w:rsidR="007402E6" w:rsidRPr="007402E6">
        <w:rPr>
          <w:i/>
          <w:iCs/>
          <w:lang w:val="en-US"/>
        </w:rPr>
        <w:t>CalculateArea</w:t>
      </w:r>
      <w:r w:rsidR="007402E6">
        <w:rPr>
          <w:lang w:val="en-US"/>
        </w:rPr>
        <w:t>” method.</w:t>
      </w:r>
    </w:p>
    <w:p w14:paraId="7F983C14" w14:textId="77777777" w:rsidR="00D141F9" w:rsidRDefault="00D141F9" w:rsidP="00721CE5">
      <w:pPr>
        <w:jc w:val="both"/>
        <w:rPr>
          <w:lang w:val="en-US"/>
        </w:rPr>
      </w:pPr>
    </w:p>
    <w:p w14:paraId="0E99D17B" w14:textId="12C02950" w:rsidR="00336B64" w:rsidRDefault="00336B64" w:rsidP="00721CE5">
      <w:pPr>
        <w:jc w:val="both"/>
        <w:rPr>
          <w:lang w:val="en-US"/>
        </w:rPr>
      </w:pPr>
      <w:r>
        <w:rPr>
          <w:lang w:val="en-US"/>
        </w:rPr>
        <w:t xml:space="preserve">As shown above </w:t>
      </w:r>
      <w:r w:rsidR="00C14D2B">
        <w:rPr>
          <w:lang w:val="en-US"/>
        </w:rPr>
        <w:t>there is also a method type named “AggregateValue”</w:t>
      </w:r>
      <w:r w:rsidR="00764898">
        <w:rPr>
          <w:lang w:val="en-US"/>
        </w:rPr>
        <w:t xml:space="preserve">. </w:t>
      </w:r>
      <w:r w:rsidR="007E2130">
        <w:rPr>
          <w:lang w:val="en-US"/>
        </w:rPr>
        <w:t>We will use the example metamodel below to illustrate how this method is used.</w:t>
      </w:r>
    </w:p>
    <w:p w14:paraId="70FDAFFC" w14:textId="4F555327" w:rsidR="007E2130" w:rsidRDefault="007E2130" w:rsidP="00721CE5">
      <w:pPr>
        <w:jc w:val="both"/>
        <w:rPr>
          <w:lang w:val="en-US"/>
        </w:rPr>
      </w:pPr>
    </w:p>
    <w:p w14:paraId="79654C62" w14:textId="1C4E12DB" w:rsidR="001D2A7E" w:rsidRDefault="007E2130" w:rsidP="007E2130">
      <w:pPr>
        <w:ind w:firstLine="720"/>
        <w:jc w:val="both"/>
        <w:rPr>
          <w:lang w:val="en-US"/>
        </w:rPr>
      </w:pPr>
      <w:r>
        <w:rPr>
          <w:noProof/>
          <w:lang w:val="en-US"/>
        </w:rPr>
        <w:drawing>
          <wp:inline distT="0" distB="0" distL="0" distR="0" wp14:anchorId="380B5004" wp14:editId="07F5D4AA">
            <wp:extent cx="4348480" cy="1507051"/>
            <wp:effectExtent l="0" t="0" r="0" b="4445"/>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00800" cy="1525183"/>
                    </a:xfrm>
                    <a:prstGeom prst="rect">
                      <a:avLst/>
                    </a:prstGeom>
                  </pic:spPr>
                </pic:pic>
              </a:graphicData>
            </a:graphic>
          </wp:inline>
        </w:drawing>
      </w:r>
    </w:p>
    <w:p w14:paraId="7A360C7C" w14:textId="77777777" w:rsidR="00D467FC" w:rsidRDefault="00D467FC" w:rsidP="00D141F9">
      <w:pPr>
        <w:jc w:val="both"/>
        <w:rPr>
          <w:lang w:val="en-US"/>
        </w:rPr>
      </w:pPr>
    </w:p>
    <w:p w14:paraId="288F9562" w14:textId="481A82C9" w:rsidR="001D2A7E" w:rsidRDefault="001D2A7E" w:rsidP="001D2A7E">
      <w:pPr>
        <w:jc w:val="both"/>
        <w:rPr>
          <w:lang w:val="en-US"/>
        </w:rPr>
      </w:pPr>
      <w:r>
        <w:rPr>
          <w:lang w:val="en-US"/>
        </w:rPr>
        <w:t xml:space="preserve">A </w:t>
      </w:r>
      <w:r w:rsidR="003D29D3">
        <w:rPr>
          <w:lang w:val="en-US"/>
        </w:rPr>
        <w:t>p</w:t>
      </w:r>
      <w:r>
        <w:rPr>
          <w:lang w:val="en-US"/>
        </w:rPr>
        <w:t xml:space="preserve">roduct consists of </w:t>
      </w:r>
      <w:r w:rsidR="003D29D3">
        <w:rPr>
          <w:lang w:val="en-US"/>
        </w:rPr>
        <w:t>c</w:t>
      </w:r>
      <w:r>
        <w:rPr>
          <w:lang w:val="en-US"/>
        </w:rPr>
        <w:t>omponents</w:t>
      </w:r>
      <w:r w:rsidR="00DD5504">
        <w:rPr>
          <w:lang w:val="en-US"/>
        </w:rPr>
        <w:t xml:space="preserve">, and the </w:t>
      </w:r>
      <w:r w:rsidR="003D29D3">
        <w:rPr>
          <w:lang w:val="en-US"/>
        </w:rPr>
        <w:t>w</w:t>
      </w:r>
      <w:r w:rsidR="00DD5504">
        <w:rPr>
          <w:lang w:val="en-US"/>
        </w:rPr>
        <w:t xml:space="preserve">eight of the </w:t>
      </w:r>
      <w:r w:rsidR="003D29D3">
        <w:rPr>
          <w:lang w:val="en-US"/>
        </w:rPr>
        <w:t>p</w:t>
      </w:r>
      <w:r w:rsidR="00DD5504">
        <w:rPr>
          <w:lang w:val="en-US"/>
        </w:rPr>
        <w:t xml:space="preserve">roduct </w:t>
      </w:r>
      <w:r w:rsidR="003D29D3">
        <w:rPr>
          <w:lang w:val="en-US"/>
        </w:rPr>
        <w:t xml:space="preserve">is equal to the sum of the weights of its components. </w:t>
      </w:r>
    </w:p>
    <w:p w14:paraId="3C1834A8" w14:textId="37CF3ED8" w:rsidR="00A67D3C" w:rsidRDefault="00A67D3C" w:rsidP="001D2A7E">
      <w:pPr>
        <w:jc w:val="both"/>
        <w:rPr>
          <w:lang w:val="en-US"/>
        </w:rPr>
      </w:pPr>
      <w:r>
        <w:rPr>
          <w:lang w:val="en-US"/>
        </w:rPr>
        <w:t>The weight</w:t>
      </w:r>
      <w:r w:rsidR="00BC580D">
        <w:rPr>
          <w:lang w:val="en-US"/>
        </w:rPr>
        <w:t xml:space="preserve"> of each component is entered manually, while the weight of the product is </w:t>
      </w:r>
      <w:r w:rsidR="00B9106D">
        <w:rPr>
          <w:lang w:val="en-US"/>
        </w:rPr>
        <w:t xml:space="preserve">calculated as a result of the method “CalculateWeight”. </w:t>
      </w:r>
      <w:r w:rsidR="00C648EA">
        <w:rPr>
          <w:lang w:val="en-US"/>
        </w:rPr>
        <w:t xml:space="preserve">The </w:t>
      </w:r>
      <w:r w:rsidR="00330DF7">
        <w:rPr>
          <w:lang w:val="en-US"/>
        </w:rPr>
        <w:t xml:space="preserve">dialog used to define the </w:t>
      </w:r>
      <w:r w:rsidR="00C648EA">
        <w:rPr>
          <w:lang w:val="en-US"/>
        </w:rPr>
        <w:t>method is shown</w:t>
      </w:r>
      <w:r w:rsidR="00330DF7">
        <w:rPr>
          <w:lang w:val="en-US"/>
        </w:rPr>
        <w:t xml:space="preserve"> below:</w:t>
      </w:r>
    </w:p>
    <w:p w14:paraId="24AAA702" w14:textId="77777777" w:rsidR="00D141F9" w:rsidRDefault="00D141F9" w:rsidP="001D2A7E">
      <w:pPr>
        <w:jc w:val="both"/>
        <w:rPr>
          <w:lang w:val="en-US"/>
        </w:rPr>
      </w:pPr>
    </w:p>
    <w:p w14:paraId="0D60AE0F" w14:textId="374DD16F" w:rsidR="000E1E22" w:rsidRDefault="00204388" w:rsidP="00D467FC">
      <w:pPr>
        <w:ind w:left="720" w:firstLine="720"/>
        <w:jc w:val="both"/>
        <w:rPr>
          <w:lang w:val="en-US"/>
        </w:rPr>
      </w:pPr>
      <w:r>
        <w:rPr>
          <w:noProof/>
          <w:lang w:val="en-US"/>
        </w:rPr>
        <w:drawing>
          <wp:inline distT="0" distB="0" distL="0" distR="0" wp14:anchorId="53A5B0A8" wp14:editId="36B23B07">
            <wp:extent cx="2949934" cy="2806700"/>
            <wp:effectExtent l="0" t="0" r="3175" b="0"/>
            <wp:docPr id="38" name="Bilde 38"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e 38" descr="Et bilde som inneholder bord&#10;&#10;Automatisk generert beskrivels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59659" cy="2815953"/>
                    </a:xfrm>
                    <a:prstGeom prst="rect">
                      <a:avLst/>
                    </a:prstGeom>
                  </pic:spPr>
                </pic:pic>
              </a:graphicData>
            </a:graphic>
          </wp:inline>
        </w:drawing>
      </w:r>
    </w:p>
    <w:p w14:paraId="3F684FD6" w14:textId="77777777" w:rsidR="0055782B" w:rsidRDefault="0055782B" w:rsidP="00744A14">
      <w:pPr>
        <w:ind w:left="720" w:firstLine="981"/>
        <w:jc w:val="both"/>
        <w:rPr>
          <w:lang w:val="en-US"/>
        </w:rPr>
      </w:pPr>
    </w:p>
    <w:p w14:paraId="41DAEDC2" w14:textId="65B5630B" w:rsidR="000E1E22" w:rsidRDefault="000E1E22" w:rsidP="000E1E22">
      <w:pPr>
        <w:jc w:val="both"/>
        <w:rPr>
          <w:lang w:val="en-US"/>
        </w:rPr>
      </w:pPr>
      <w:r>
        <w:rPr>
          <w:lang w:val="en-US"/>
        </w:rPr>
        <w:t xml:space="preserve">The method type </w:t>
      </w:r>
      <w:r w:rsidR="000D2347">
        <w:rPr>
          <w:lang w:val="en-US"/>
        </w:rPr>
        <w:t>used is “</w:t>
      </w:r>
      <w:r w:rsidR="000D2347" w:rsidRPr="000D2347">
        <w:rPr>
          <w:i/>
          <w:iCs/>
          <w:lang w:val="en-US"/>
        </w:rPr>
        <w:t>AggregateValue</w:t>
      </w:r>
      <w:r w:rsidR="000D2347">
        <w:rPr>
          <w:lang w:val="en-US"/>
        </w:rPr>
        <w:t>” that has the arguments:</w:t>
      </w:r>
    </w:p>
    <w:p w14:paraId="7AA58BD0" w14:textId="50895700" w:rsidR="000D2347" w:rsidRDefault="000D2347" w:rsidP="000D2347">
      <w:pPr>
        <w:pStyle w:val="ListParagraph"/>
        <w:numPr>
          <w:ilvl w:val="0"/>
          <w:numId w:val="1"/>
        </w:numPr>
        <w:jc w:val="both"/>
        <w:rPr>
          <w:lang w:val="en-US"/>
        </w:rPr>
      </w:pPr>
      <w:r>
        <w:rPr>
          <w:lang w:val="en-US"/>
        </w:rPr>
        <w:t>reltype</w:t>
      </w:r>
      <w:r w:rsidR="00421840">
        <w:rPr>
          <w:lang w:val="en-US"/>
        </w:rPr>
        <w:tab/>
      </w:r>
      <w:r w:rsidR="00421840">
        <w:rPr>
          <w:lang w:val="en-US"/>
        </w:rPr>
        <w:tab/>
      </w:r>
      <w:r w:rsidR="00D42FE0">
        <w:rPr>
          <w:lang w:val="en-US"/>
        </w:rPr>
        <w:t>(may be undefined, meaning</w:t>
      </w:r>
      <w:r w:rsidR="00421840">
        <w:rPr>
          <w:lang w:val="en-US"/>
        </w:rPr>
        <w:t>:</w:t>
      </w:r>
      <w:r w:rsidR="00D42FE0">
        <w:rPr>
          <w:lang w:val="en-US"/>
        </w:rPr>
        <w:t xml:space="preserve"> do not check relationship type)</w:t>
      </w:r>
    </w:p>
    <w:p w14:paraId="1B35A558" w14:textId="56824F8F" w:rsidR="000D2347" w:rsidRDefault="000D2347" w:rsidP="000D2347">
      <w:pPr>
        <w:pStyle w:val="ListParagraph"/>
        <w:numPr>
          <w:ilvl w:val="0"/>
          <w:numId w:val="1"/>
        </w:numPr>
        <w:jc w:val="both"/>
        <w:rPr>
          <w:lang w:val="en-US"/>
        </w:rPr>
      </w:pPr>
      <w:r>
        <w:rPr>
          <w:lang w:val="en-US"/>
        </w:rPr>
        <w:t>reldir</w:t>
      </w:r>
      <w:r w:rsidR="00421840">
        <w:rPr>
          <w:lang w:val="en-US"/>
        </w:rPr>
        <w:tab/>
      </w:r>
      <w:r w:rsidR="00421840">
        <w:rPr>
          <w:lang w:val="en-US"/>
        </w:rPr>
        <w:tab/>
        <w:t>(in or out)</w:t>
      </w:r>
    </w:p>
    <w:p w14:paraId="21CA3A3D" w14:textId="4C7633D6" w:rsidR="000D2347" w:rsidRPr="00D4620B" w:rsidRDefault="000D2347" w:rsidP="00D4620B">
      <w:pPr>
        <w:pStyle w:val="ListParagraph"/>
        <w:numPr>
          <w:ilvl w:val="0"/>
          <w:numId w:val="1"/>
        </w:numPr>
        <w:jc w:val="both"/>
        <w:rPr>
          <w:lang w:val="en-US"/>
        </w:rPr>
      </w:pPr>
      <w:r>
        <w:rPr>
          <w:lang w:val="en-US"/>
        </w:rPr>
        <w:t>objtype</w:t>
      </w:r>
      <w:r w:rsidR="00421840">
        <w:rPr>
          <w:lang w:val="en-US"/>
        </w:rPr>
        <w:tab/>
        <w:t>(</w:t>
      </w:r>
      <w:r w:rsidR="00D4620B">
        <w:rPr>
          <w:lang w:val="en-US"/>
        </w:rPr>
        <w:t>may be undefined, meaning: do not check object type)</w:t>
      </w:r>
    </w:p>
    <w:p w14:paraId="2575C559" w14:textId="671EF4BF" w:rsidR="000D2347" w:rsidRDefault="000D2347" w:rsidP="000D2347">
      <w:pPr>
        <w:pStyle w:val="ListParagraph"/>
        <w:numPr>
          <w:ilvl w:val="0"/>
          <w:numId w:val="1"/>
        </w:numPr>
        <w:jc w:val="both"/>
        <w:rPr>
          <w:lang w:val="en-US"/>
        </w:rPr>
      </w:pPr>
      <w:r>
        <w:rPr>
          <w:lang w:val="en-US"/>
        </w:rPr>
        <w:t>expression</w:t>
      </w:r>
      <w:r w:rsidR="00D4620B">
        <w:rPr>
          <w:lang w:val="en-US"/>
        </w:rPr>
        <w:tab/>
        <w:t>(</w:t>
      </w:r>
      <w:r w:rsidR="00553B20">
        <w:rPr>
          <w:lang w:val="en-US"/>
        </w:rPr>
        <w:t>contains property name or expression)</w:t>
      </w:r>
    </w:p>
    <w:p w14:paraId="48F1D71E" w14:textId="7D4C7292" w:rsidR="000D2347" w:rsidRDefault="000D2347" w:rsidP="000D2347">
      <w:pPr>
        <w:jc w:val="both"/>
        <w:rPr>
          <w:lang w:val="en-US"/>
        </w:rPr>
      </w:pPr>
    </w:p>
    <w:p w14:paraId="78D44339" w14:textId="7485CC6E" w:rsidR="00446546" w:rsidRDefault="00446546" w:rsidP="000D2347">
      <w:pPr>
        <w:jc w:val="both"/>
        <w:rPr>
          <w:lang w:val="en-US"/>
        </w:rPr>
      </w:pPr>
      <w:r>
        <w:rPr>
          <w:lang w:val="en-US"/>
        </w:rPr>
        <w:t xml:space="preserve">The </w:t>
      </w:r>
      <w:r w:rsidR="00DD2827">
        <w:rPr>
          <w:lang w:val="en-US"/>
        </w:rPr>
        <w:t xml:space="preserve">arguments used in our </w:t>
      </w:r>
      <w:r w:rsidR="00504047">
        <w:rPr>
          <w:lang w:val="en-US"/>
        </w:rPr>
        <w:t>example are:</w:t>
      </w:r>
    </w:p>
    <w:p w14:paraId="4C007FBC" w14:textId="4A313F2A" w:rsidR="00504047" w:rsidRDefault="00504047" w:rsidP="000D2347">
      <w:pPr>
        <w:jc w:val="both"/>
        <w:rPr>
          <w:lang w:val="en-US"/>
        </w:rPr>
      </w:pPr>
    </w:p>
    <w:p w14:paraId="5E510F5D" w14:textId="1DC079FC" w:rsidR="00504047" w:rsidRDefault="004F790F" w:rsidP="00744A14">
      <w:pPr>
        <w:tabs>
          <w:tab w:val="left" w:pos="1560"/>
        </w:tabs>
        <w:ind w:left="720" w:firstLine="981"/>
        <w:jc w:val="both"/>
        <w:rPr>
          <w:lang w:val="en-US"/>
        </w:rPr>
      </w:pPr>
      <w:r>
        <w:rPr>
          <w:lang w:val="en-US"/>
        </w:rPr>
        <w:t xml:space="preserve">  </w:t>
      </w:r>
      <w:r>
        <w:rPr>
          <w:noProof/>
          <w:lang w:val="en-US"/>
        </w:rPr>
        <w:drawing>
          <wp:inline distT="0" distB="0" distL="0" distR="0" wp14:anchorId="16861426" wp14:editId="71C6821B">
            <wp:extent cx="2846567" cy="802640"/>
            <wp:effectExtent l="0" t="0" r="0" b="0"/>
            <wp:docPr id="39" name="Bilde 39"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e 39" descr="Et bilde som inneholder bord&#10;&#10;Automatisk generert beskrivels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4828" cy="838806"/>
                    </a:xfrm>
                    <a:prstGeom prst="rect">
                      <a:avLst/>
                    </a:prstGeom>
                  </pic:spPr>
                </pic:pic>
              </a:graphicData>
            </a:graphic>
          </wp:inline>
        </w:drawing>
      </w:r>
    </w:p>
    <w:p w14:paraId="7C147AC8" w14:textId="38B73A60" w:rsidR="00B81AED" w:rsidRDefault="00B81AED" w:rsidP="00B81AED">
      <w:pPr>
        <w:jc w:val="both"/>
        <w:rPr>
          <w:lang w:val="en-US"/>
        </w:rPr>
      </w:pPr>
    </w:p>
    <w:p w14:paraId="7CC3D973" w14:textId="5DD38384" w:rsidR="00696315" w:rsidRDefault="00B81AED" w:rsidP="00B81AED">
      <w:pPr>
        <w:jc w:val="both"/>
        <w:rPr>
          <w:lang w:val="en-US"/>
        </w:rPr>
      </w:pPr>
      <w:r>
        <w:rPr>
          <w:lang w:val="en-US"/>
        </w:rPr>
        <w:t xml:space="preserve">We now generate </w:t>
      </w:r>
      <w:r w:rsidR="00696315">
        <w:rPr>
          <w:lang w:val="en-US"/>
        </w:rPr>
        <w:t>our Product</w:t>
      </w:r>
      <w:r>
        <w:rPr>
          <w:lang w:val="en-US"/>
        </w:rPr>
        <w:t xml:space="preserve"> metamodel </w:t>
      </w:r>
      <w:r w:rsidR="00696315">
        <w:rPr>
          <w:lang w:val="en-US"/>
        </w:rPr>
        <w:t>and creates a model based on this metamodel. Then we build the following model:</w:t>
      </w:r>
    </w:p>
    <w:p w14:paraId="16693CB1" w14:textId="77777777" w:rsidR="00083E07" w:rsidRDefault="00083E07" w:rsidP="00B81AED">
      <w:pPr>
        <w:jc w:val="both"/>
        <w:rPr>
          <w:lang w:val="en-US"/>
        </w:rPr>
      </w:pPr>
    </w:p>
    <w:p w14:paraId="0BFBC65F" w14:textId="0DC36B60" w:rsidR="00696315" w:rsidRDefault="004A3AEC" w:rsidP="0055782B">
      <w:pPr>
        <w:ind w:firstLine="1134"/>
        <w:jc w:val="both"/>
        <w:rPr>
          <w:lang w:val="en-US"/>
        </w:rPr>
      </w:pPr>
      <w:r>
        <w:rPr>
          <w:lang w:val="en-US"/>
        </w:rPr>
        <w:t xml:space="preserve">       </w:t>
      </w:r>
      <w:r w:rsidR="00696315">
        <w:rPr>
          <w:noProof/>
          <w:lang w:val="en-US"/>
        </w:rPr>
        <w:drawing>
          <wp:inline distT="0" distB="0" distL="0" distR="0" wp14:anchorId="26B58B63" wp14:editId="1CC0066E">
            <wp:extent cx="3680419" cy="1884459"/>
            <wp:effectExtent l="0" t="0" r="0" b="1905"/>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12991" cy="1901137"/>
                    </a:xfrm>
                    <a:prstGeom prst="rect">
                      <a:avLst/>
                    </a:prstGeom>
                  </pic:spPr>
                </pic:pic>
              </a:graphicData>
            </a:graphic>
          </wp:inline>
        </w:drawing>
      </w:r>
    </w:p>
    <w:p w14:paraId="3D883EB6" w14:textId="77777777" w:rsidR="006A21A0" w:rsidRDefault="006A21A0" w:rsidP="00B81AED">
      <w:pPr>
        <w:jc w:val="both"/>
        <w:rPr>
          <w:lang w:val="en-US"/>
        </w:rPr>
      </w:pPr>
    </w:p>
    <w:p w14:paraId="5F719A0F" w14:textId="42AB37CB" w:rsidR="00484AF8" w:rsidRDefault="004A3AEC" w:rsidP="00B81AED">
      <w:pPr>
        <w:jc w:val="both"/>
        <w:rPr>
          <w:lang w:val="en-US"/>
        </w:rPr>
      </w:pPr>
      <w:r>
        <w:rPr>
          <w:lang w:val="en-US"/>
        </w:rPr>
        <w:t xml:space="preserve">The three components have the weights 10, 20, 30. </w:t>
      </w:r>
      <w:r w:rsidR="00A814D9">
        <w:rPr>
          <w:lang w:val="en-US"/>
        </w:rPr>
        <w:t xml:space="preserve">Then when we open the </w:t>
      </w:r>
      <w:r w:rsidR="00484AF8">
        <w:rPr>
          <w:lang w:val="en-US"/>
        </w:rPr>
        <w:t xml:space="preserve">Edit </w:t>
      </w:r>
      <w:r w:rsidR="00A814D9">
        <w:rPr>
          <w:lang w:val="en-US"/>
        </w:rPr>
        <w:t>Object</w:t>
      </w:r>
      <w:r w:rsidR="00484AF8">
        <w:rPr>
          <w:lang w:val="en-US"/>
        </w:rPr>
        <w:t xml:space="preserve"> dialog of P1, we </w:t>
      </w:r>
      <w:r w:rsidR="00591824">
        <w:rPr>
          <w:lang w:val="en-US"/>
        </w:rPr>
        <w:t>see that the calculated weight is 60</w:t>
      </w:r>
      <w:r w:rsidR="00483BE3">
        <w:rPr>
          <w:lang w:val="en-US"/>
        </w:rPr>
        <w:t xml:space="preserve">. </w:t>
      </w:r>
      <w:r w:rsidR="00D44B9D">
        <w:rPr>
          <w:lang w:val="en-US"/>
        </w:rPr>
        <w:t>Not</w:t>
      </w:r>
      <w:r w:rsidR="00FD156E">
        <w:rPr>
          <w:lang w:val="en-US"/>
        </w:rPr>
        <w:t>e</w:t>
      </w:r>
      <w:r w:rsidR="00D44B9D">
        <w:rPr>
          <w:lang w:val="en-US"/>
        </w:rPr>
        <w:t xml:space="preserve"> that we cannot change the value of </w:t>
      </w:r>
      <w:r w:rsidR="00FD156E">
        <w:rPr>
          <w:lang w:val="en-US"/>
        </w:rPr>
        <w:t>“</w:t>
      </w:r>
      <w:r w:rsidR="00D44B9D" w:rsidRPr="00FD156E">
        <w:rPr>
          <w:i/>
          <w:iCs/>
          <w:lang w:val="en-US"/>
        </w:rPr>
        <w:t>Weight</w:t>
      </w:r>
      <w:r w:rsidR="00FD156E">
        <w:rPr>
          <w:lang w:val="en-US"/>
        </w:rPr>
        <w:t>”</w:t>
      </w:r>
      <w:r w:rsidR="00D44B9D">
        <w:rPr>
          <w:lang w:val="en-US"/>
        </w:rPr>
        <w:t xml:space="preserve">, </w:t>
      </w:r>
      <w:r w:rsidR="007E3405">
        <w:rPr>
          <w:lang w:val="en-US"/>
        </w:rPr>
        <w:t>as it is a calculated value</w:t>
      </w:r>
      <w:r w:rsidR="007427BA">
        <w:rPr>
          <w:lang w:val="en-US"/>
        </w:rPr>
        <w:t xml:space="preserve">, accordingly </w:t>
      </w:r>
      <w:r w:rsidR="007E3405">
        <w:rPr>
          <w:lang w:val="en-US"/>
        </w:rPr>
        <w:t xml:space="preserve">the field cannot be edited. </w:t>
      </w:r>
    </w:p>
    <w:p w14:paraId="2F96AE58" w14:textId="77777777" w:rsidR="006A21A0" w:rsidRDefault="006A21A0" w:rsidP="00B81AED">
      <w:pPr>
        <w:jc w:val="both"/>
        <w:rPr>
          <w:lang w:val="en-US"/>
        </w:rPr>
      </w:pPr>
    </w:p>
    <w:p w14:paraId="6183B929" w14:textId="0E9693BC" w:rsidR="00D015AF" w:rsidRDefault="001C0051" w:rsidP="00AE0F45">
      <w:pPr>
        <w:ind w:left="720" w:firstLine="981"/>
        <w:jc w:val="both"/>
        <w:rPr>
          <w:lang w:val="en-US"/>
        </w:rPr>
      </w:pPr>
      <w:r>
        <w:rPr>
          <w:noProof/>
          <w:lang w:val="en-US"/>
        </w:rPr>
        <w:drawing>
          <wp:inline distT="0" distB="0" distL="0" distR="0" wp14:anchorId="25FD6EE3" wp14:editId="5C9A033D">
            <wp:extent cx="3068376" cy="2409245"/>
            <wp:effectExtent l="0" t="0" r="0" b="0"/>
            <wp:docPr id="41"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35371" cy="2461848"/>
                    </a:xfrm>
                    <a:prstGeom prst="rect">
                      <a:avLst/>
                    </a:prstGeom>
                  </pic:spPr>
                </pic:pic>
              </a:graphicData>
            </a:graphic>
          </wp:inline>
        </w:drawing>
      </w:r>
    </w:p>
    <w:p w14:paraId="41AE43ED" w14:textId="1B7B1347" w:rsidR="00AE0F45" w:rsidRDefault="00AE0F45" w:rsidP="00AE0F45">
      <w:pPr>
        <w:ind w:left="720" w:firstLine="981"/>
        <w:jc w:val="both"/>
        <w:rPr>
          <w:lang w:val="en-US"/>
        </w:rPr>
      </w:pPr>
    </w:p>
    <w:p w14:paraId="5B9F55A5" w14:textId="2F9AF0FC" w:rsidR="006A21A0" w:rsidRDefault="006A21A0" w:rsidP="00AE0F45">
      <w:pPr>
        <w:ind w:left="720" w:firstLine="981"/>
        <w:jc w:val="both"/>
        <w:rPr>
          <w:lang w:val="en-US"/>
        </w:rPr>
      </w:pPr>
    </w:p>
    <w:p w14:paraId="661BC165" w14:textId="77777777" w:rsidR="00D141F9" w:rsidRDefault="00D141F9" w:rsidP="00AE0F45">
      <w:pPr>
        <w:ind w:left="720" w:firstLine="981"/>
        <w:jc w:val="both"/>
        <w:rPr>
          <w:lang w:val="en-US"/>
        </w:rPr>
      </w:pPr>
    </w:p>
    <w:p w14:paraId="2656ED2A" w14:textId="6CEC53A1" w:rsidR="00D015AF" w:rsidRPr="00A336DC" w:rsidRDefault="00D015AF" w:rsidP="00D015AF">
      <w:pPr>
        <w:jc w:val="both"/>
        <w:rPr>
          <w:b/>
          <w:bCs/>
          <w:lang w:val="en-US"/>
        </w:rPr>
      </w:pPr>
      <w:r>
        <w:rPr>
          <w:b/>
          <w:bCs/>
          <w:lang w:val="en-US"/>
        </w:rPr>
        <w:t xml:space="preserve">Type </w:t>
      </w:r>
      <w:r w:rsidRPr="00A336DC">
        <w:rPr>
          <w:b/>
          <w:bCs/>
          <w:lang w:val="en-US"/>
        </w:rPr>
        <w:t xml:space="preserve">Methods </w:t>
      </w:r>
    </w:p>
    <w:p w14:paraId="75EAB4BF" w14:textId="1714900D" w:rsidR="00696315" w:rsidRDefault="00696315" w:rsidP="00B81AED">
      <w:pPr>
        <w:jc w:val="both"/>
        <w:rPr>
          <w:lang w:val="en-US"/>
        </w:rPr>
      </w:pPr>
    </w:p>
    <w:p w14:paraId="0AE70796" w14:textId="59197364" w:rsidR="00673FEF" w:rsidRDefault="00673FEF" w:rsidP="00B81AED">
      <w:pPr>
        <w:jc w:val="both"/>
        <w:rPr>
          <w:lang w:val="en-US"/>
        </w:rPr>
      </w:pPr>
      <w:r>
        <w:rPr>
          <w:lang w:val="en-US"/>
        </w:rPr>
        <w:t xml:space="preserve">AKMM also support </w:t>
      </w:r>
      <w:r w:rsidR="009772FA">
        <w:rPr>
          <w:lang w:val="en-US"/>
        </w:rPr>
        <w:t xml:space="preserve">type methods, </w:t>
      </w:r>
      <w:proofErr w:type="gramStart"/>
      <w:r w:rsidR="009772FA">
        <w:rPr>
          <w:lang w:val="en-US"/>
        </w:rPr>
        <w:t>i.e.</w:t>
      </w:r>
      <w:proofErr w:type="gramEnd"/>
      <w:r w:rsidR="009772FA">
        <w:rPr>
          <w:lang w:val="en-US"/>
        </w:rPr>
        <w:t xml:space="preserve"> methods that can be </w:t>
      </w:r>
      <w:r w:rsidR="000B6B3B">
        <w:rPr>
          <w:lang w:val="en-US"/>
        </w:rPr>
        <w:t>activated on an instance of a type</w:t>
      </w:r>
      <w:r w:rsidR="00710C90">
        <w:rPr>
          <w:lang w:val="en-US"/>
        </w:rPr>
        <w:t xml:space="preserve">. </w:t>
      </w:r>
    </w:p>
    <w:p w14:paraId="79F8CA11" w14:textId="1FEF6BF9" w:rsidR="00AF176E" w:rsidRDefault="004D6E15" w:rsidP="00B81AED">
      <w:pPr>
        <w:jc w:val="both"/>
        <w:rPr>
          <w:lang w:val="en-US"/>
        </w:rPr>
      </w:pPr>
      <w:r>
        <w:rPr>
          <w:lang w:val="en-US"/>
        </w:rPr>
        <w:t xml:space="preserve">To </w:t>
      </w:r>
      <w:r w:rsidR="00AF176E">
        <w:rPr>
          <w:lang w:val="en-US"/>
        </w:rPr>
        <w:t xml:space="preserve">demonstrate </w:t>
      </w:r>
      <w:r w:rsidR="00D645D6">
        <w:rPr>
          <w:lang w:val="en-US"/>
        </w:rPr>
        <w:t>this,</w:t>
      </w:r>
      <w:r w:rsidR="00AF176E">
        <w:rPr>
          <w:lang w:val="en-US"/>
        </w:rPr>
        <w:t xml:space="preserve"> we extend the product model above with a couple of new constructs:</w:t>
      </w:r>
    </w:p>
    <w:p w14:paraId="3F0E04F3" w14:textId="77777777" w:rsidR="006A21A0" w:rsidRDefault="006A21A0" w:rsidP="00B81AED">
      <w:pPr>
        <w:jc w:val="both"/>
        <w:rPr>
          <w:lang w:val="en-US"/>
        </w:rPr>
      </w:pPr>
    </w:p>
    <w:p w14:paraId="212CFE69" w14:textId="17E0C1C9" w:rsidR="00626C9B" w:rsidRDefault="00EF5E80" w:rsidP="00B81AED">
      <w:pPr>
        <w:jc w:val="both"/>
        <w:rPr>
          <w:lang w:val="en-US"/>
        </w:rPr>
      </w:pPr>
      <w:r>
        <w:rPr>
          <w:noProof/>
          <w:lang w:val="en-US"/>
        </w:rPr>
        <w:drawing>
          <wp:inline distT="0" distB="0" distL="0" distR="0" wp14:anchorId="26F3C433" wp14:editId="1093B9B7">
            <wp:extent cx="5754430" cy="2226365"/>
            <wp:effectExtent l="0" t="0" r="0" b="2540"/>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83653" cy="2237671"/>
                    </a:xfrm>
                    <a:prstGeom prst="rect">
                      <a:avLst/>
                    </a:prstGeom>
                  </pic:spPr>
                </pic:pic>
              </a:graphicData>
            </a:graphic>
          </wp:inline>
        </w:drawing>
      </w:r>
    </w:p>
    <w:p w14:paraId="2476F7E4" w14:textId="77777777" w:rsidR="006A21A0" w:rsidRDefault="006A21A0" w:rsidP="00B81AED">
      <w:pPr>
        <w:jc w:val="both"/>
        <w:rPr>
          <w:lang w:val="en-US"/>
        </w:rPr>
      </w:pPr>
    </w:p>
    <w:p w14:paraId="777550C3" w14:textId="13895FFC" w:rsidR="00626C9B" w:rsidRDefault="00626C9B" w:rsidP="00B81AED">
      <w:pPr>
        <w:jc w:val="both"/>
        <w:rPr>
          <w:lang w:val="en-US"/>
        </w:rPr>
      </w:pPr>
      <w:r>
        <w:rPr>
          <w:lang w:val="en-US"/>
        </w:rPr>
        <w:t xml:space="preserve">We have added </w:t>
      </w:r>
      <w:r w:rsidR="00507475">
        <w:rPr>
          <w:lang w:val="en-US"/>
        </w:rPr>
        <w:t xml:space="preserve">the object type </w:t>
      </w:r>
      <w:r>
        <w:rPr>
          <w:lang w:val="en-US"/>
        </w:rPr>
        <w:t>“</w:t>
      </w:r>
      <w:r w:rsidRPr="00507475">
        <w:rPr>
          <w:i/>
          <w:iCs/>
          <w:lang w:val="en-US"/>
        </w:rPr>
        <w:t>Assembly</w:t>
      </w:r>
      <w:r>
        <w:rPr>
          <w:lang w:val="en-US"/>
        </w:rPr>
        <w:t xml:space="preserve">” and </w:t>
      </w:r>
      <w:r w:rsidR="00507475">
        <w:rPr>
          <w:lang w:val="en-US"/>
        </w:rPr>
        <w:t>the method “</w:t>
      </w:r>
      <w:r w:rsidR="00507475" w:rsidRPr="00526914">
        <w:rPr>
          <w:i/>
          <w:iCs/>
          <w:lang w:val="en-US"/>
        </w:rPr>
        <w:t>Highl</w:t>
      </w:r>
      <w:r w:rsidR="00554F0A">
        <w:rPr>
          <w:i/>
          <w:iCs/>
          <w:lang w:val="en-US"/>
        </w:rPr>
        <w:t>ight</w:t>
      </w:r>
      <w:r w:rsidR="00507475" w:rsidRPr="00526914">
        <w:rPr>
          <w:i/>
          <w:iCs/>
          <w:lang w:val="en-US"/>
        </w:rPr>
        <w:t xml:space="preserve"> </w:t>
      </w:r>
      <w:r w:rsidR="00950A08">
        <w:rPr>
          <w:i/>
          <w:iCs/>
          <w:lang w:val="en-US"/>
        </w:rPr>
        <w:t>Heavy</w:t>
      </w:r>
      <w:r w:rsidR="00507475" w:rsidRPr="00526914">
        <w:rPr>
          <w:i/>
          <w:iCs/>
          <w:lang w:val="en-US"/>
        </w:rPr>
        <w:t xml:space="preserve"> Parts</w:t>
      </w:r>
      <w:r w:rsidR="00507475">
        <w:rPr>
          <w:lang w:val="en-US"/>
        </w:rPr>
        <w:t xml:space="preserve">”. </w:t>
      </w:r>
    </w:p>
    <w:p w14:paraId="04DFB6F4" w14:textId="31286510" w:rsidR="000E0B52" w:rsidRDefault="000E0B52" w:rsidP="00B81AED">
      <w:pPr>
        <w:jc w:val="both"/>
        <w:rPr>
          <w:lang w:val="en-US"/>
        </w:rPr>
      </w:pPr>
      <w:r>
        <w:rPr>
          <w:lang w:val="en-US"/>
        </w:rPr>
        <w:t>The method definition is shown in the following dialog:</w:t>
      </w:r>
    </w:p>
    <w:p w14:paraId="11B15A7B" w14:textId="59BD1B15" w:rsidR="000E0B52" w:rsidRDefault="00EE24CB" w:rsidP="006A21A0">
      <w:pPr>
        <w:tabs>
          <w:tab w:val="left" w:pos="1134"/>
        </w:tabs>
        <w:ind w:left="720" w:firstLine="981"/>
        <w:jc w:val="both"/>
        <w:rPr>
          <w:lang w:val="en-US"/>
        </w:rPr>
      </w:pPr>
      <w:r>
        <w:rPr>
          <w:noProof/>
          <w:lang w:val="en-US"/>
        </w:rPr>
        <w:drawing>
          <wp:inline distT="0" distB="0" distL="0" distR="0" wp14:anchorId="58F0E893" wp14:editId="37693258">
            <wp:extent cx="3093057" cy="3021099"/>
            <wp:effectExtent l="0" t="0" r="0" b="8255"/>
            <wp:docPr id="47" name="Bilde 47" descr="Et bilde som inneholder bor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e 47" descr="Et bilde som inneholder bord&#10;&#10;Automatisk generert beskrivels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5311" cy="3081905"/>
                    </a:xfrm>
                    <a:prstGeom prst="rect">
                      <a:avLst/>
                    </a:prstGeom>
                  </pic:spPr>
                </pic:pic>
              </a:graphicData>
            </a:graphic>
          </wp:inline>
        </w:drawing>
      </w:r>
    </w:p>
    <w:p w14:paraId="46C4C88C" w14:textId="77777777" w:rsidR="00AE0F45" w:rsidRDefault="00AE0F45" w:rsidP="00EE24CB">
      <w:pPr>
        <w:ind w:left="720" w:firstLine="720"/>
        <w:jc w:val="both"/>
        <w:rPr>
          <w:lang w:val="en-US"/>
        </w:rPr>
      </w:pPr>
    </w:p>
    <w:p w14:paraId="19C1A51A" w14:textId="2591A4A2" w:rsidR="00D015AF" w:rsidRDefault="00E26435" w:rsidP="00B81AED">
      <w:pPr>
        <w:jc w:val="both"/>
        <w:rPr>
          <w:lang w:val="en-US"/>
        </w:rPr>
      </w:pPr>
      <w:r>
        <w:rPr>
          <w:lang w:val="en-US"/>
        </w:rPr>
        <w:t xml:space="preserve">This is a “Traverse” </w:t>
      </w:r>
      <w:r w:rsidR="00347F4E">
        <w:rPr>
          <w:lang w:val="en-US"/>
        </w:rPr>
        <w:t xml:space="preserve">method, meaning that it will follow </w:t>
      </w:r>
      <w:r w:rsidR="00D5676E">
        <w:rPr>
          <w:lang w:val="en-US"/>
        </w:rPr>
        <w:t xml:space="preserve">relationships of </w:t>
      </w:r>
      <w:r w:rsidR="00F6342F">
        <w:rPr>
          <w:lang w:val="en-US"/>
        </w:rPr>
        <w:t>“</w:t>
      </w:r>
      <w:r w:rsidR="00D5676E" w:rsidRPr="00F6342F">
        <w:rPr>
          <w:i/>
          <w:iCs/>
          <w:lang w:val="en-US"/>
        </w:rPr>
        <w:t>reldir</w:t>
      </w:r>
      <w:r w:rsidR="00F6342F">
        <w:rPr>
          <w:lang w:val="en-US"/>
        </w:rPr>
        <w:t>”</w:t>
      </w:r>
      <w:r w:rsidR="00D5676E">
        <w:rPr>
          <w:lang w:val="en-US"/>
        </w:rPr>
        <w:t xml:space="preserve"> and </w:t>
      </w:r>
      <w:r w:rsidR="00F6342F">
        <w:rPr>
          <w:lang w:val="en-US"/>
        </w:rPr>
        <w:t>“</w:t>
      </w:r>
      <w:r w:rsidR="00D5676E" w:rsidRPr="00F6342F">
        <w:rPr>
          <w:i/>
          <w:iCs/>
          <w:lang w:val="en-US"/>
        </w:rPr>
        <w:t>reltype</w:t>
      </w:r>
      <w:r w:rsidR="00F6342F">
        <w:rPr>
          <w:lang w:val="en-US"/>
        </w:rPr>
        <w:t>”</w:t>
      </w:r>
      <w:r w:rsidR="00347F4E">
        <w:rPr>
          <w:lang w:val="en-US"/>
        </w:rPr>
        <w:t xml:space="preserve"> </w:t>
      </w:r>
      <w:r w:rsidR="00F6342F">
        <w:rPr>
          <w:lang w:val="en-US"/>
        </w:rPr>
        <w:t xml:space="preserve">if they are defined. </w:t>
      </w:r>
      <w:r w:rsidR="0071334A">
        <w:rPr>
          <w:lang w:val="en-US"/>
        </w:rPr>
        <w:t>If not, the method will follow any relationship</w:t>
      </w:r>
      <w:r w:rsidR="00C44F3E">
        <w:rPr>
          <w:lang w:val="en-US"/>
        </w:rPr>
        <w:t xml:space="preserve">. </w:t>
      </w:r>
    </w:p>
    <w:p w14:paraId="5F65A853" w14:textId="3A076F9D" w:rsidR="00C44F3E" w:rsidRDefault="00C44F3E" w:rsidP="00B81AED">
      <w:pPr>
        <w:jc w:val="both"/>
        <w:rPr>
          <w:lang w:val="en-US"/>
        </w:rPr>
      </w:pPr>
      <w:r>
        <w:rPr>
          <w:lang w:val="en-US"/>
        </w:rPr>
        <w:t xml:space="preserve">In our case the direction has been specified, but not </w:t>
      </w:r>
      <w:r w:rsidR="00EB6EBB">
        <w:rPr>
          <w:lang w:val="en-US"/>
        </w:rPr>
        <w:t xml:space="preserve">the </w:t>
      </w:r>
      <w:r w:rsidR="002068E4">
        <w:rPr>
          <w:lang w:val="en-US"/>
        </w:rPr>
        <w:t>relationship type to follow.</w:t>
      </w:r>
    </w:p>
    <w:p w14:paraId="41BBC255" w14:textId="542F8F78" w:rsidR="002068E4" w:rsidRDefault="002068E4" w:rsidP="00B81AED">
      <w:pPr>
        <w:jc w:val="both"/>
        <w:rPr>
          <w:lang w:val="en-US"/>
        </w:rPr>
      </w:pPr>
      <w:r>
        <w:rPr>
          <w:lang w:val="en-US"/>
        </w:rPr>
        <w:t xml:space="preserve">When the traversal comes to an object, </w:t>
      </w:r>
      <w:r w:rsidR="00E56136">
        <w:rPr>
          <w:lang w:val="en-US"/>
        </w:rPr>
        <w:t>it will check the type if specified</w:t>
      </w:r>
      <w:r w:rsidR="00EB6EBB">
        <w:rPr>
          <w:lang w:val="en-US"/>
        </w:rPr>
        <w:t xml:space="preserve"> (“</w:t>
      </w:r>
      <w:r w:rsidR="00EB6EBB" w:rsidRPr="00F4165B">
        <w:rPr>
          <w:i/>
          <w:iCs/>
          <w:lang w:val="en-US"/>
        </w:rPr>
        <w:t>typecondition</w:t>
      </w:r>
      <w:r w:rsidR="00EB6EBB">
        <w:rPr>
          <w:lang w:val="en-US"/>
        </w:rPr>
        <w:t>”)</w:t>
      </w:r>
      <w:r w:rsidR="00BD560C">
        <w:rPr>
          <w:lang w:val="en-US"/>
        </w:rPr>
        <w:t xml:space="preserve">, otherwise it does not care </w:t>
      </w:r>
      <w:r w:rsidR="00EB6EBB">
        <w:rPr>
          <w:lang w:val="en-US"/>
        </w:rPr>
        <w:t>what type it is.</w:t>
      </w:r>
    </w:p>
    <w:p w14:paraId="07E1AD53" w14:textId="77777777" w:rsidR="006A21A0" w:rsidRDefault="006A21A0" w:rsidP="00B81AED">
      <w:pPr>
        <w:jc w:val="both"/>
        <w:rPr>
          <w:lang w:val="en-US"/>
        </w:rPr>
      </w:pPr>
    </w:p>
    <w:p w14:paraId="3F9FD625" w14:textId="0E485496" w:rsidR="00F4165B" w:rsidRDefault="00F4165B" w:rsidP="00B81AED">
      <w:pPr>
        <w:jc w:val="both"/>
        <w:rPr>
          <w:lang w:val="en-US"/>
        </w:rPr>
      </w:pPr>
      <w:r>
        <w:rPr>
          <w:lang w:val="en-US"/>
        </w:rPr>
        <w:t>When on an object</w:t>
      </w:r>
      <w:r w:rsidR="007757B8">
        <w:rPr>
          <w:lang w:val="en-US"/>
        </w:rPr>
        <w:t xml:space="preserve"> and “</w:t>
      </w:r>
      <w:r w:rsidR="007757B8" w:rsidRPr="007757B8">
        <w:rPr>
          <w:i/>
          <w:iCs/>
          <w:lang w:val="en-US"/>
        </w:rPr>
        <w:t>valuecondition</w:t>
      </w:r>
      <w:r w:rsidR="007757B8">
        <w:rPr>
          <w:lang w:val="en-US"/>
        </w:rPr>
        <w:t xml:space="preserve">” is specified, </w:t>
      </w:r>
      <w:r w:rsidR="006E5DE3">
        <w:rPr>
          <w:lang w:val="en-US"/>
        </w:rPr>
        <w:t xml:space="preserve">it will check if the </w:t>
      </w:r>
      <w:r w:rsidR="00FB283F">
        <w:rPr>
          <w:lang w:val="en-US"/>
        </w:rPr>
        <w:t>condition is fulfilled or not. If fulfilled, the “</w:t>
      </w:r>
      <w:r w:rsidR="00FB283F" w:rsidRPr="005235F2">
        <w:rPr>
          <w:i/>
          <w:iCs/>
          <w:lang w:val="en-US"/>
        </w:rPr>
        <w:t>preaction</w:t>
      </w:r>
      <w:r w:rsidR="00FB283F">
        <w:rPr>
          <w:lang w:val="en-US"/>
        </w:rPr>
        <w:t xml:space="preserve">” will be applied when </w:t>
      </w:r>
      <w:r w:rsidR="00B008C6">
        <w:rPr>
          <w:lang w:val="en-US"/>
        </w:rPr>
        <w:t>the traversal is moving down the structure</w:t>
      </w:r>
      <w:r w:rsidR="005235F2">
        <w:rPr>
          <w:lang w:val="en-US"/>
        </w:rPr>
        <w:t>. “</w:t>
      </w:r>
      <w:r w:rsidR="005235F2" w:rsidRPr="00E94933">
        <w:rPr>
          <w:i/>
          <w:iCs/>
          <w:lang w:val="en-US"/>
        </w:rPr>
        <w:t>postaction</w:t>
      </w:r>
      <w:r w:rsidR="005235F2">
        <w:rPr>
          <w:lang w:val="en-US"/>
        </w:rPr>
        <w:t xml:space="preserve">” will be applied when moving </w:t>
      </w:r>
      <w:r w:rsidR="00E94933">
        <w:rPr>
          <w:lang w:val="en-US"/>
        </w:rPr>
        <w:t xml:space="preserve">up the structure. </w:t>
      </w:r>
    </w:p>
    <w:p w14:paraId="7B4AC936" w14:textId="753E18E4" w:rsidR="002F7783" w:rsidRDefault="002F7783" w:rsidP="00B81AED">
      <w:pPr>
        <w:jc w:val="both"/>
        <w:rPr>
          <w:lang w:val="en-US"/>
        </w:rPr>
      </w:pPr>
      <w:r>
        <w:rPr>
          <w:lang w:val="en-US"/>
        </w:rPr>
        <w:t>As of now, there are only two actions possible</w:t>
      </w:r>
      <w:r w:rsidR="00E00F34">
        <w:rPr>
          <w:lang w:val="en-US"/>
        </w:rPr>
        <w:t>. These are:</w:t>
      </w:r>
    </w:p>
    <w:p w14:paraId="6A4DDCF6" w14:textId="38D76842" w:rsidR="00E00F34" w:rsidRDefault="00E00F34" w:rsidP="00E00F34">
      <w:pPr>
        <w:pStyle w:val="ListParagraph"/>
        <w:numPr>
          <w:ilvl w:val="0"/>
          <w:numId w:val="1"/>
        </w:numPr>
        <w:jc w:val="both"/>
        <w:rPr>
          <w:lang w:val="en-US"/>
        </w:rPr>
      </w:pPr>
      <w:r>
        <w:rPr>
          <w:lang w:val="en-US"/>
        </w:rPr>
        <w:t>Highlight</w:t>
      </w:r>
    </w:p>
    <w:p w14:paraId="3AC7746F" w14:textId="082B5A49" w:rsidR="00E00F34" w:rsidRDefault="00E00F34" w:rsidP="00E00F34">
      <w:pPr>
        <w:pStyle w:val="ListParagraph"/>
        <w:numPr>
          <w:ilvl w:val="0"/>
          <w:numId w:val="1"/>
        </w:numPr>
        <w:jc w:val="both"/>
        <w:rPr>
          <w:lang w:val="en-US"/>
        </w:rPr>
      </w:pPr>
      <w:r>
        <w:rPr>
          <w:lang w:val="en-US"/>
        </w:rPr>
        <w:t>Select</w:t>
      </w:r>
    </w:p>
    <w:p w14:paraId="023353FA" w14:textId="2DE088B6" w:rsidR="00E00F34" w:rsidRDefault="00E00F34" w:rsidP="00E00F34">
      <w:pPr>
        <w:jc w:val="both"/>
        <w:rPr>
          <w:lang w:val="en-US"/>
        </w:rPr>
      </w:pPr>
      <w:r>
        <w:rPr>
          <w:lang w:val="en-US"/>
        </w:rPr>
        <w:t>Other actions will be added in future releases.</w:t>
      </w:r>
    </w:p>
    <w:p w14:paraId="19E96977" w14:textId="2A7FA850" w:rsidR="006552B8" w:rsidRDefault="006552B8" w:rsidP="00E00F34">
      <w:pPr>
        <w:jc w:val="both"/>
        <w:rPr>
          <w:lang w:val="en-US"/>
        </w:rPr>
      </w:pPr>
    </w:p>
    <w:p w14:paraId="7E68D3BC" w14:textId="05D6EDFE" w:rsidR="006552B8" w:rsidRDefault="005A10AA" w:rsidP="00E00F34">
      <w:pPr>
        <w:jc w:val="both"/>
        <w:rPr>
          <w:lang w:val="en-US"/>
        </w:rPr>
      </w:pPr>
      <w:r>
        <w:rPr>
          <w:lang w:val="en-US"/>
        </w:rPr>
        <w:t xml:space="preserve">Based on the </w:t>
      </w:r>
      <w:r w:rsidR="00853B2A">
        <w:rPr>
          <w:lang w:val="en-US"/>
        </w:rPr>
        <w:t xml:space="preserve">extended product </w:t>
      </w:r>
      <w:r>
        <w:rPr>
          <w:lang w:val="en-US"/>
        </w:rPr>
        <w:t>metamodel</w:t>
      </w:r>
      <w:r w:rsidR="00853B2A">
        <w:rPr>
          <w:lang w:val="en-US"/>
        </w:rPr>
        <w:t xml:space="preserve"> the following model has been built:</w:t>
      </w:r>
    </w:p>
    <w:p w14:paraId="2174D4F5" w14:textId="1A1A90E0" w:rsidR="00853B2A" w:rsidRDefault="00853B2A" w:rsidP="00E00F34">
      <w:pPr>
        <w:jc w:val="both"/>
        <w:rPr>
          <w:lang w:val="en-US"/>
        </w:rPr>
      </w:pPr>
    </w:p>
    <w:p w14:paraId="7BFB9113" w14:textId="77C310C8" w:rsidR="0060675E" w:rsidRDefault="00853B2A" w:rsidP="00E00F34">
      <w:pPr>
        <w:jc w:val="both"/>
        <w:rPr>
          <w:lang w:val="en-US"/>
        </w:rPr>
      </w:pPr>
      <w:r>
        <w:rPr>
          <w:noProof/>
          <w:lang w:val="en-US"/>
        </w:rPr>
        <w:drawing>
          <wp:inline distT="0" distB="0" distL="0" distR="0" wp14:anchorId="099E247D" wp14:editId="22350CFC">
            <wp:extent cx="5756910" cy="2574925"/>
            <wp:effectExtent l="0" t="0" r="0" b="3175"/>
            <wp:docPr id="48"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e 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6910" cy="2574925"/>
                    </a:xfrm>
                    <a:prstGeom prst="rect">
                      <a:avLst/>
                    </a:prstGeom>
                  </pic:spPr>
                </pic:pic>
              </a:graphicData>
            </a:graphic>
          </wp:inline>
        </w:drawing>
      </w:r>
    </w:p>
    <w:p w14:paraId="0C1BE5AA" w14:textId="1167BB60" w:rsidR="0060675E" w:rsidRDefault="0060675E" w:rsidP="00E00F34">
      <w:pPr>
        <w:jc w:val="both"/>
        <w:rPr>
          <w:lang w:val="en-US"/>
        </w:rPr>
      </w:pPr>
      <w:r>
        <w:rPr>
          <w:lang w:val="en-US"/>
        </w:rPr>
        <w:t xml:space="preserve">We have added two components, C04 and C05 with weights </w:t>
      </w:r>
      <w:r w:rsidR="00506905">
        <w:rPr>
          <w:lang w:val="en-US"/>
        </w:rPr>
        <w:t>40 and 50. And we have added two assemblies, A1 and A2</w:t>
      </w:r>
      <w:r w:rsidR="00A7307F">
        <w:rPr>
          <w:lang w:val="en-US"/>
        </w:rPr>
        <w:t xml:space="preserve">, which now are the two parts the product P1 consists of. </w:t>
      </w:r>
    </w:p>
    <w:p w14:paraId="538C08F2" w14:textId="77777777" w:rsidR="006A21A0" w:rsidRDefault="006A21A0" w:rsidP="00E00F34">
      <w:pPr>
        <w:jc w:val="both"/>
        <w:rPr>
          <w:lang w:val="en-US"/>
        </w:rPr>
      </w:pPr>
    </w:p>
    <w:p w14:paraId="74F8E10C" w14:textId="4A6FE3DC" w:rsidR="00A63379" w:rsidRDefault="00A63379" w:rsidP="00E00F34">
      <w:pPr>
        <w:jc w:val="both"/>
        <w:rPr>
          <w:lang w:val="en-US"/>
        </w:rPr>
      </w:pPr>
      <w:r>
        <w:rPr>
          <w:lang w:val="en-US"/>
        </w:rPr>
        <w:t xml:space="preserve">This means that A1 now should have the weight </w:t>
      </w:r>
      <w:r w:rsidR="00D40F9B">
        <w:rPr>
          <w:lang w:val="en-US"/>
        </w:rPr>
        <w:t>60, and A2 the weight 90.</w:t>
      </w:r>
    </w:p>
    <w:p w14:paraId="3138CF13" w14:textId="4B2BD1FF" w:rsidR="00814089" w:rsidRDefault="003473A8" w:rsidP="00E00F34">
      <w:pPr>
        <w:jc w:val="both"/>
        <w:rPr>
          <w:lang w:val="en-US"/>
        </w:rPr>
      </w:pPr>
      <w:r>
        <w:rPr>
          <w:lang w:val="en-US"/>
        </w:rPr>
        <w:t xml:space="preserve">If we now rightclick the product P1, we have </w:t>
      </w:r>
      <w:r w:rsidR="00FF2BC2">
        <w:rPr>
          <w:lang w:val="en-US"/>
        </w:rPr>
        <w:t xml:space="preserve">at the bottom </w:t>
      </w:r>
      <w:r w:rsidR="008C7E44">
        <w:rPr>
          <w:lang w:val="en-US"/>
        </w:rPr>
        <w:t>of the pulldown menu a choice “</w:t>
      </w:r>
      <w:r w:rsidR="008C7E44" w:rsidRPr="009A4675">
        <w:rPr>
          <w:i/>
          <w:iCs/>
          <w:lang w:val="en-US"/>
        </w:rPr>
        <w:t>Execute Method</w:t>
      </w:r>
      <w:r w:rsidR="008C7E44">
        <w:rPr>
          <w:lang w:val="en-US"/>
        </w:rPr>
        <w:t>”</w:t>
      </w:r>
      <w:r w:rsidR="001C68D4">
        <w:rPr>
          <w:lang w:val="en-US"/>
        </w:rPr>
        <w:t xml:space="preserve">, that we choose. We then get </w:t>
      </w:r>
      <w:r w:rsidR="006A03ED">
        <w:rPr>
          <w:lang w:val="en-US"/>
        </w:rPr>
        <w:t xml:space="preserve">a dialog </w:t>
      </w:r>
      <w:r w:rsidR="00627BCF">
        <w:rPr>
          <w:lang w:val="en-US"/>
        </w:rPr>
        <w:t>in which we</w:t>
      </w:r>
      <w:r w:rsidR="006A03ED">
        <w:rPr>
          <w:lang w:val="en-US"/>
        </w:rPr>
        <w:t xml:space="preserve"> choose the method to execute</w:t>
      </w:r>
      <w:r w:rsidR="00C53026">
        <w:rPr>
          <w:lang w:val="en-US"/>
        </w:rPr>
        <w:t>:</w:t>
      </w:r>
    </w:p>
    <w:p w14:paraId="6B23EF89" w14:textId="77777777" w:rsidR="00C53026" w:rsidRDefault="00C53026" w:rsidP="00E00F34">
      <w:pPr>
        <w:jc w:val="both"/>
        <w:rPr>
          <w:lang w:val="en-US"/>
        </w:rPr>
      </w:pPr>
    </w:p>
    <w:p w14:paraId="49D3916C" w14:textId="5CA95B0C" w:rsidR="00814089" w:rsidRDefault="00814089" w:rsidP="007F054F">
      <w:pPr>
        <w:ind w:left="1440" w:firstLine="261"/>
        <w:jc w:val="both"/>
        <w:rPr>
          <w:lang w:val="en-US"/>
        </w:rPr>
      </w:pPr>
      <w:r>
        <w:rPr>
          <w:noProof/>
          <w:lang w:val="en-US"/>
        </w:rPr>
        <w:drawing>
          <wp:inline distT="0" distB="0" distL="0" distR="0" wp14:anchorId="0E6ACE9C" wp14:editId="33FAB34F">
            <wp:extent cx="3436166" cy="1502796"/>
            <wp:effectExtent l="0" t="0" r="0" b="2540"/>
            <wp:docPr id="49"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e 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29484" cy="1543608"/>
                    </a:xfrm>
                    <a:prstGeom prst="rect">
                      <a:avLst/>
                    </a:prstGeom>
                  </pic:spPr>
                </pic:pic>
              </a:graphicData>
            </a:graphic>
          </wp:inline>
        </w:drawing>
      </w:r>
    </w:p>
    <w:p w14:paraId="6816B3FF" w14:textId="4A043945" w:rsidR="00C53026" w:rsidRDefault="00C53026" w:rsidP="00C53026">
      <w:pPr>
        <w:jc w:val="both"/>
        <w:rPr>
          <w:lang w:val="en-US"/>
        </w:rPr>
      </w:pPr>
    </w:p>
    <w:p w14:paraId="1F15DAAB" w14:textId="3F300874" w:rsidR="00C53026" w:rsidRDefault="00B85F76" w:rsidP="00C53026">
      <w:pPr>
        <w:jc w:val="both"/>
        <w:rPr>
          <w:lang w:val="en-US"/>
        </w:rPr>
      </w:pPr>
      <w:r>
        <w:rPr>
          <w:lang w:val="en-US"/>
        </w:rPr>
        <w:t>We choose “Highl</w:t>
      </w:r>
      <w:r w:rsidR="00554F0A">
        <w:rPr>
          <w:lang w:val="en-US"/>
        </w:rPr>
        <w:t>ight</w:t>
      </w:r>
      <w:r>
        <w:rPr>
          <w:lang w:val="en-US"/>
        </w:rPr>
        <w:t xml:space="preserve"> Heavy Parts” and clicks “Done”</w:t>
      </w:r>
      <w:r w:rsidR="00A21987">
        <w:rPr>
          <w:lang w:val="en-US"/>
        </w:rPr>
        <w:t>, with a result as shown below</w:t>
      </w:r>
      <w:r w:rsidR="00007B4B">
        <w:rPr>
          <w:lang w:val="en-US"/>
        </w:rPr>
        <w:t xml:space="preserve">. We see that </w:t>
      </w:r>
      <w:r w:rsidR="009D1B05">
        <w:rPr>
          <w:lang w:val="en-US"/>
        </w:rPr>
        <w:t xml:space="preserve">the </w:t>
      </w:r>
      <w:r w:rsidR="00007B4B">
        <w:rPr>
          <w:lang w:val="en-US"/>
        </w:rPr>
        <w:t xml:space="preserve">two assemblies and the two heaviest components </w:t>
      </w:r>
      <w:r w:rsidR="009D1B05">
        <w:rPr>
          <w:lang w:val="en-US"/>
        </w:rPr>
        <w:t xml:space="preserve">are highlighted, as well as the product P1. </w:t>
      </w:r>
      <w:r w:rsidR="00CC0523">
        <w:rPr>
          <w:lang w:val="en-US"/>
        </w:rPr>
        <w:t>This is according to the expected result.</w:t>
      </w:r>
    </w:p>
    <w:p w14:paraId="5CD400D4" w14:textId="4C30B93B" w:rsidR="00A21987" w:rsidRDefault="00A21987" w:rsidP="00C53026">
      <w:pPr>
        <w:jc w:val="both"/>
        <w:rPr>
          <w:lang w:val="en-US"/>
        </w:rPr>
      </w:pPr>
    </w:p>
    <w:p w14:paraId="043EDBB6" w14:textId="3BCC138A" w:rsidR="00A21987" w:rsidRDefault="00A21987" w:rsidP="00C53026">
      <w:pPr>
        <w:jc w:val="both"/>
        <w:rPr>
          <w:lang w:val="en-US"/>
        </w:rPr>
      </w:pPr>
      <w:r>
        <w:rPr>
          <w:noProof/>
          <w:lang w:val="en-US"/>
        </w:rPr>
        <w:drawing>
          <wp:inline distT="0" distB="0" distL="0" distR="0" wp14:anchorId="51F83E60" wp14:editId="51008F4D">
            <wp:extent cx="5756910" cy="2553970"/>
            <wp:effectExtent l="0" t="0" r="0" b="0"/>
            <wp:docPr id="50"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e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2553970"/>
                    </a:xfrm>
                    <a:prstGeom prst="rect">
                      <a:avLst/>
                    </a:prstGeom>
                  </pic:spPr>
                </pic:pic>
              </a:graphicData>
            </a:graphic>
          </wp:inline>
        </w:drawing>
      </w:r>
    </w:p>
    <w:p w14:paraId="1F166828" w14:textId="3979E794" w:rsidR="004A2417" w:rsidRDefault="004A2417" w:rsidP="00C53026">
      <w:pPr>
        <w:jc w:val="both"/>
        <w:rPr>
          <w:lang w:val="en-US"/>
        </w:rPr>
      </w:pPr>
    </w:p>
    <w:p w14:paraId="5F208E27" w14:textId="77777777" w:rsidR="00B7262E" w:rsidRDefault="00B7262E" w:rsidP="0035183B">
      <w:pPr>
        <w:jc w:val="both"/>
        <w:rPr>
          <w:lang w:val="en-US"/>
        </w:rPr>
      </w:pPr>
    </w:p>
    <w:p w14:paraId="1FDEBBE0" w14:textId="3AC97F2C" w:rsidR="0035183B" w:rsidRDefault="0035183B" w:rsidP="0035183B">
      <w:pPr>
        <w:jc w:val="both"/>
        <w:rPr>
          <w:lang w:val="en-US"/>
        </w:rPr>
      </w:pPr>
      <w:r>
        <w:rPr>
          <w:lang w:val="en-US"/>
        </w:rPr>
        <w:t>Any contents missing and questions can be directed to Dag Rojahn Karlsen, the manager of AKM Modeler team.</w:t>
      </w:r>
    </w:p>
    <w:p w14:paraId="3EDA459C" w14:textId="1A438CD6" w:rsidR="0035183B" w:rsidRDefault="0035183B" w:rsidP="0035183B">
      <w:pPr>
        <w:jc w:val="both"/>
        <w:rPr>
          <w:lang w:val="en-US"/>
        </w:rPr>
      </w:pPr>
    </w:p>
    <w:p w14:paraId="2C7EB573" w14:textId="77777777" w:rsidR="00943233" w:rsidRDefault="00943233" w:rsidP="0035183B">
      <w:pPr>
        <w:jc w:val="both"/>
        <w:rPr>
          <w:lang w:val="en-US"/>
        </w:rPr>
      </w:pPr>
    </w:p>
    <w:p w14:paraId="56AD4537" w14:textId="77777777" w:rsidR="0035183B" w:rsidRDefault="0035183B" w:rsidP="0035183B">
      <w:pPr>
        <w:jc w:val="both"/>
        <w:rPr>
          <w:lang w:val="en-US"/>
        </w:rPr>
      </w:pPr>
    </w:p>
    <w:p w14:paraId="50453D20" w14:textId="77777777" w:rsidR="0035183B" w:rsidRDefault="0035183B" w:rsidP="0035183B">
      <w:pPr>
        <w:jc w:val="both"/>
        <w:rPr>
          <w:lang w:val="en-US"/>
        </w:rPr>
      </w:pPr>
      <w:r>
        <w:rPr>
          <w:lang w:val="en-US"/>
        </w:rPr>
        <w:tab/>
      </w:r>
      <w:r>
        <w:rPr>
          <w:lang w:val="en-US"/>
        </w:rPr>
        <w:tab/>
      </w:r>
      <w:r>
        <w:rPr>
          <w:lang w:val="en-US"/>
        </w:rPr>
        <w:tab/>
      </w:r>
      <w:r>
        <w:rPr>
          <w:lang w:val="en-US"/>
        </w:rPr>
        <w:tab/>
      </w:r>
      <w:r>
        <w:rPr>
          <w:lang w:val="en-US"/>
        </w:rPr>
        <w:tab/>
      </w:r>
      <w:r>
        <w:rPr>
          <w:lang w:val="en-US"/>
        </w:rPr>
        <w:tab/>
        <w:t>KAVCA AS</w:t>
      </w:r>
    </w:p>
    <w:p w14:paraId="0B46CEEB" w14:textId="77777777" w:rsidR="0035183B" w:rsidRDefault="0035183B" w:rsidP="0035183B">
      <w:pPr>
        <w:jc w:val="both"/>
        <w:rPr>
          <w:lang w:val="en-US"/>
        </w:rPr>
      </w:pPr>
      <w:r>
        <w:rPr>
          <w:lang w:val="en-US"/>
        </w:rPr>
        <w:tab/>
      </w:r>
      <w:r>
        <w:rPr>
          <w:lang w:val="en-US"/>
        </w:rPr>
        <w:tab/>
      </w:r>
      <w:r>
        <w:rPr>
          <w:lang w:val="en-US"/>
        </w:rPr>
        <w:tab/>
      </w:r>
      <w:r>
        <w:rPr>
          <w:lang w:val="en-US"/>
        </w:rPr>
        <w:tab/>
      </w:r>
      <w:r>
        <w:rPr>
          <w:lang w:val="en-US"/>
        </w:rPr>
        <w:tab/>
        <w:t>Norway 25</w:t>
      </w:r>
      <w:r w:rsidRPr="00174FA8">
        <w:rPr>
          <w:vertAlign w:val="superscript"/>
          <w:lang w:val="en-US"/>
        </w:rPr>
        <w:t>th</w:t>
      </w:r>
      <w:r>
        <w:rPr>
          <w:lang w:val="en-US"/>
        </w:rPr>
        <w:t xml:space="preserve"> October 2021</w:t>
      </w:r>
    </w:p>
    <w:p w14:paraId="367CBC21" w14:textId="77777777" w:rsidR="0035183B" w:rsidRPr="00E00F34" w:rsidRDefault="0035183B" w:rsidP="0035183B">
      <w:pPr>
        <w:jc w:val="both"/>
        <w:rPr>
          <w:lang w:val="en-US"/>
        </w:rPr>
      </w:pPr>
    </w:p>
    <w:p w14:paraId="14B5DCA7" w14:textId="77777777" w:rsidR="0035183B" w:rsidRPr="00E00F34" w:rsidRDefault="0035183B" w:rsidP="00C53026">
      <w:pPr>
        <w:jc w:val="both"/>
        <w:rPr>
          <w:lang w:val="en-US"/>
        </w:rPr>
      </w:pPr>
    </w:p>
    <w:sectPr w:rsidR="0035183B" w:rsidRPr="00E00F34" w:rsidSect="00CF25A5">
      <w:pgSz w:w="11900" w:h="16840"/>
      <w:pgMar w:top="1137" w:right="1417" w:bottom="1134" w:left="127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CS-brødtekst)">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E425E9"/>
    <w:multiLevelType w:val="hybridMultilevel"/>
    <w:tmpl w:val="CAEC7550"/>
    <w:lvl w:ilvl="0" w:tplc="40C08F80">
      <w:numFmt w:val="bullet"/>
      <w:lvlText w:val="-"/>
      <w:lvlJc w:val="left"/>
      <w:pPr>
        <w:ind w:left="720" w:hanging="360"/>
      </w:pPr>
      <w:rPr>
        <w:rFonts w:ascii="Calibri" w:eastAsiaTheme="minorHAnsi"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4BBA67BB"/>
    <w:multiLevelType w:val="hybridMultilevel"/>
    <w:tmpl w:val="D892E9B8"/>
    <w:lvl w:ilvl="0" w:tplc="B282C1F8">
      <w:start w:val="1"/>
      <w:numFmt w:val="decimal"/>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2" w15:restartNumberingAfterBreak="0">
    <w:nsid w:val="698974FD"/>
    <w:multiLevelType w:val="hybridMultilevel"/>
    <w:tmpl w:val="AEBE4046"/>
    <w:lvl w:ilvl="0" w:tplc="6C7AEF02">
      <w:start w:val="1"/>
      <w:numFmt w:val="decimal"/>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8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98F"/>
    <w:rsid w:val="000002AF"/>
    <w:rsid w:val="000005C6"/>
    <w:rsid w:val="00001F2F"/>
    <w:rsid w:val="00002192"/>
    <w:rsid w:val="00004199"/>
    <w:rsid w:val="00004557"/>
    <w:rsid w:val="00004A04"/>
    <w:rsid w:val="00005E19"/>
    <w:rsid w:val="00006FA4"/>
    <w:rsid w:val="0000786B"/>
    <w:rsid w:val="00007B4B"/>
    <w:rsid w:val="0001126D"/>
    <w:rsid w:val="000124E7"/>
    <w:rsid w:val="00015C26"/>
    <w:rsid w:val="00016468"/>
    <w:rsid w:val="00024106"/>
    <w:rsid w:val="00026D4C"/>
    <w:rsid w:val="000309EE"/>
    <w:rsid w:val="0003229D"/>
    <w:rsid w:val="00037E1F"/>
    <w:rsid w:val="00040807"/>
    <w:rsid w:val="00045589"/>
    <w:rsid w:val="000510BA"/>
    <w:rsid w:val="000511C0"/>
    <w:rsid w:val="000632EE"/>
    <w:rsid w:val="0006498D"/>
    <w:rsid w:val="00066FD9"/>
    <w:rsid w:val="000676C2"/>
    <w:rsid w:val="00072C95"/>
    <w:rsid w:val="00076D91"/>
    <w:rsid w:val="000808C6"/>
    <w:rsid w:val="00080924"/>
    <w:rsid w:val="0008194B"/>
    <w:rsid w:val="00083E07"/>
    <w:rsid w:val="00083F55"/>
    <w:rsid w:val="00085851"/>
    <w:rsid w:val="00086D67"/>
    <w:rsid w:val="00086EF8"/>
    <w:rsid w:val="00087A76"/>
    <w:rsid w:val="00092CA9"/>
    <w:rsid w:val="0009454A"/>
    <w:rsid w:val="00095AAB"/>
    <w:rsid w:val="00095D80"/>
    <w:rsid w:val="00096C53"/>
    <w:rsid w:val="0009783F"/>
    <w:rsid w:val="000A1738"/>
    <w:rsid w:val="000A31DF"/>
    <w:rsid w:val="000A3B34"/>
    <w:rsid w:val="000A68AF"/>
    <w:rsid w:val="000B2568"/>
    <w:rsid w:val="000B39A2"/>
    <w:rsid w:val="000B56F7"/>
    <w:rsid w:val="000B5D21"/>
    <w:rsid w:val="000B6B3B"/>
    <w:rsid w:val="000B763E"/>
    <w:rsid w:val="000C3D58"/>
    <w:rsid w:val="000C43E0"/>
    <w:rsid w:val="000C4488"/>
    <w:rsid w:val="000C514D"/>
    <w:rsid w:val="000C69B3"/>
    <w:rsid w:val="000C7393"/>
    <w:rsid w:val="000D2347"/>
    <w:rsid w:val="000D2CF8"/>
    <w:rsid w:val="000D41DD"/>
    <w:rsid w:val="000D4CA1"/>
    <w:rsid w:val="000D61DD"/>
    <w:rsid w:val="000E0B52"/>
    <w:rsid w:val="000E0B90"/>
    <w:rsid w:val="000E1E22"/>
    <w:rsid w:val="000E5B8E"/>
    <w:rsid w:val="000E7155"/>
    <w:rsid w:val="000E76FE"/>
    <w:rsid w:val="000F4E48"/>
    <w:rsid w:val="000F55A0"/>
    <w:rsid w:val="000F57DD"/>
    <w:rsid w:val="000F6EB8"/>
    <w:rsid w:val="000F7852"/>
    <w:rsid w:val="00100B28"/>
    <w:rsid w:val="00101923"/>
    <w:rsid w:val="00101FEE"/>
    <w:rsid w:val="00105AE6"/>
    <w:rsid w:val="001103B3"/>
    <w:rsid w:val="00114574"/>
    <w:rsid w:val="00114FDF"/>
    <w:rsid w:val="001164C1"/>
    <w:rsid w:val="00125C52"/>
    <w:rsid w:val="0012743C"/>
    <w:rsid w:val="00127A52"/>
    <w:rsid w:val="001304E6"/>
    <w:rsid w:val="00130A83"/>
    <w:rsid w:val="00132321"/>
    <w:rsid w:val="00132F03"/>
    <w:rsid w:val="00134364"/>
    <w:rsid w:val="00140F5B"/>
    <w:rsid w:val="0014186D"/>
    <w:rsid w:val="00141A55"/>
    <w:rsid w:val="00141CAD"/>
    <w:rsid w:val="00145E5E"/>
    <w:rsid w:val="00152907"/>
    <w:rsid w:val="00152A12"/>
    <w:rsid w:val="00152D24"/>
    <w:rsid w:val="00153D66"/>
    <w:rsid w:val="00157CEF"/>
    <w:rsid w:val="00160E97"/>
    <w:rsid w:val="00162F3A"/>
    <w:rsid w:val="00165450"/>
    <w:rsid w:val="00165F24"/>
    <w:rsid w:val="0016603A"/>
    <w:rsid w:val="00166D7E"/>
    <w:rsid w:val="001745DE"/>
    <w:rsid w:val="00175F4D"/>
    <w:rsid w:val="00183094"/>
    <w:rsid w:val="001845E4"/>
    <w:rsid w:val="00186EBD"/>
    <w:rsid w:val="00190664"/>
    <w:rsid w:val="00196A80"/>
    <w:rsid w:val="00196E8C"/>
    <w:rsid w:val="001A128D"/>
    <w:rsid w:val="001A298F"/>
    <w:rsid w:val="001B536E"/>
    <w:rsid w:val="001C0051"/>
    <w:rsid w:val="001C1DA7"/>
    <w:rsid w:val="001C44A3"/>
    <w:rsid w:val="001C68D4"/>
    <w:rsid w:val="001D2A7E"/>
    <w:rsid w:val="001D4191"/>
    <w:rsid w:val="001D630A"/>
    <w:rsid w:val="001D7A02"/>
    <w:rsid w:val="001E0600"/>
    <w:rsid w:val="001E3FD8"/>
    <w:rsid w:val="001E5DDB"/>
    <w:rsid w:val="001E69B9"/>
    <w:rsid w:val="001E70A9"/>
    <w:rsid w:val="001F29BA"/>
    <w:rsid w:val="001F4378"/>
    <w:rsid w:val="001F4FC4"/>
    <w:rsid w:val="001F68E8"/>
    <w:rsid w:val="00203A02"/>
    <w:rsid w:val="00204388"/>
    <w:rsid w:val="002068E4"/>
    <w:rsid w:val="00206BF9"/>
    <w:rsid w:val="0021254F"/>
    <w:rsid w:val="002167F6"/>
    <w:rsid w:val="00222DB2"/>
    <w:rsid w:val="00224600"/>
    <w:rsid w:val="00224913"/>
    <w:rsid w:val="00225181"/>
    <w:rsid w:val="00226316"/>
    <w:rsid w:val="002327F6"/>
    <w:rsid w:val="002357FD"/>
    <w:rsid w:val="00236065"/>
    <w:rsid w:val="00240C76"/>
    <w:rsid w:val="0024122D"/>
    <w:rsid w:val="00241FE9"/>
    <w:rsid w:val="00252ADC"/>
    <w:rsid w:val="00253CB5"/>
    <w:rsid w:val="00261E6D"/>
    <w:rsid w:val="0026479C"/>
    <w:rsid w:val="002651A7"/>
    <w:rsid w:val="00265A89"/>
    <w:rsid w:val="00266BF1"/>
    <w:rsid w:val="00267FD6"/>
    <w:rsid w:val="00270B5B"/>
    <w:rsid w:val="002751E0"/>
    <w:rsid w:val="00276DD0"/>
    <w:rsid w:val="00277B87"/>
    <w:rsid w:val="00277CA8"/>
    <w:rsid w:val="002823F7"/>
    <w:rsid w:val="002824F5"/>
    <w:rsid w:val="0028253B"/>
    <w:rsid w:val="00282C71"/>
    <w:rsid w:val="002844DD"/>
    <w:rsid w:val="00284D17"/>
    <w:rsid w:val="0028521E"/>
    <w:rsid w:val="00285A27"/>
    <w:rsid w:val="00285B81"/>
    <w:rsid w:val="00286FD5"/>
    <w:rsid w:val="00290128"/>
    <w:rsid w:val="00290969"/>
    <w:rsid w:val="00290DD9"/>
    <w:rsid w:val="00296301"/>
    <w:rsid w:val="00296FF0"/>
    <w:rsid w:val="002975A6"/>
    <w:rsid w:val="002A0415"/>
    <w:rsid w:val="002A2397"/>
    <w:rsid w:val="002A4CD0"/>
    <w:rsid w:val="002A58FB"/>
    <w:rsid w:val="002B0712"/>
    <w:rsid w:val="002B22B4"/>
    <w:rsid w:val="002B2ACD"/>
    <w:rsid w:val="002B3341"/>
    <w:rsid w:val="002B4E91"/>
    <w:rsid w:val="002D01C4"/>
    <w:rsid w:val="002D12C9"/>
    <w:rsid w:val="002D2A27"/>
    <w:rsid w:val="002D3AAD"/>
    <w:rsid w:val="002D443C"/>
    <w:rsid w:val="002D4AAB"/>
    <w:rsid w:val="002D555F"/>
    <w:rsid w:val="002E0E86"/>
    <w:rsid w:val="002E2841"/>
    <w:rsid w:val="002E67CA"/>
    <w:rsid w:val="002E7559"/>
    <w:rsid w:val="002F07F3"/>
    <w:rsid w:val="002F4394"/>
    <w:rsid w:val="002F50D4"/>
    <w:rsid w:val="002F720C"/>
    <w:rsid w:val="002F7783"/>
    <w:rsid w:val="0030401D"/>
    <w:rsid w:val="00305A4D"/>
    <w:rsid w:val="003073C3"/>
    <w:rsid w:val="0030759E"/>
    <w:rsid w:val="003132AA"/>
    <w:rsid w:val="0031490F"/>
    <w:rsid w:val="00315ABE"/>
    <w:rsid w:val="00315B09"/>
    <w:rsid w:val="0032237D"/>
    <w:rsid w:val="00322DB3"/>
    <w:rsid w:val="00323638"/>
    <w:rsid w:val="00325052"/>
    <w:rsid w:val="00330DF7"/>
    <w:rsid w:val="003327B8"/>
    <w:rsid w:val="00332B3F"/>
    <w:rsid w:val="00332D7B"/>
    <w:rsid w:val="003356FB"/>
    <w:rsid w:val="00335824"/>
    <w:rsid w:val="00336B64"/>
    <w:rsid w:val="00336E93"/>
    <w:rsid w:val="0033718F"/>
    <w:rsid w:val="00337ADD"/>
    <w:rsid w:val="00337CF7"/>
    <w:rsid w:val="0034146A"/>
    <w:rsid w:val="00342567"/>
    <w:rsid w:val="00345396"/>
    <w:rsid w:val="0034611E"/>
    <w:rsid w:val="003473A8"/>
    <w:rsid w:val="00347487"/>
    <w:rsid w:val="00347F4E"/>
    <w:rsid w:val="0035183B"/>
    <w:rsid w:val="00354F50"/>
    <w:rsid w:val="0035622F"/>
    <w:rsid w:val="0035716C"/>
    <w:rsid w:val="00357288"/>
    <w:rsid w:val="00363372"/>
    <w:rsid w:val="003634E4"/>
    <w:rsid w:val="003702F7"/>
    <w:rsid w:val="00370324"/>
    <w:rsid w:val="00376010"/>
    <w:rsid w:val="00381D74"/>
    <w:rsid w:val="003845D8"/>
    <w:rsid w:val="00386966"/>
    <w:rsid w:val="003966C9"/>
    <w:rsid w:val="003A0173"/>
    <w:rsid w:val="003A49CF"/>
    <w:rsid w:val="003A78C9"/>
    <w:rsid w:val="003B4FCE"/>
    <w:rsid w:val="003B50C5"/>
    <w:rsid w:val="003B72BD"/>
    <w:rsid w:val="003C44AD"/>
    <w:rsid w:val="003C7030"/>
    <w:rsid w:val="003D1BE2"/>
    <w:rsid w:val="003D1DE8"/>
    <w:rsid w:val="003D29D3"/>
    <w:rsid w:val="003D4FBC"/>
    <w:rsid w:val="003D5758"/>
    <w:rsid w:val="003E357D"/>
    <w:rsid w:val="003E467F"/>
    <w:rsid w:val="003E6421"/>
    <w:rsid w:val="003E64EB"/>
    <w:rsid w:val="003E6735"/>
    <w:rsid w:val="003E7B0B"/>
    <w:rsid w:val="003F199A"/>
    <w:rsid w:val="003F20F1"/>
    <w:rsid w:val="003F3C58"/>
    <w:rsid w:val="003F631C"/>
    <w:rsid w:val="00400E13"/>
    <w:rsid w:val="004055D3"/>
    <w:rsid w:val="0040774C"/>
    <w:rsid w:val="0041224C"/>
    <w:rsid w:val="00413355"/>
    <w:rsid w:val="004151B7"/>
    <w:rsid w:val="004155D9"/>
    <w:rsid w:val="00416062"/>
    <w:rsid w:val="0041726E"/>
    <w:rsid w:val="004206E2"/>
    <w:rsid w:val="00421840"/>
    <w:rsid w:val="00430070"/>
    <w:rsid w:val="004302A6"/>
    <w:rsid w:val="00433C3E"/>
    <w:rsid w:val="00433D61"/>
    <w:rsid w:val="004342F1"/>
    <w:rsid w:val="00437EF3"/>
    <w:rsid w:val="004405FB"/>
    <w:rsid w:val="00442368"/>
    <w:rsid w:val="004439F2"/>
    <w:rsid w:val="00443DB8"/>
    <w:rsid w:val="00446546"/>
    <w:rsid w:val="004479D7"/>
    <w:rsid w:val="004506D1"/>
    <w:rsid w:val="00451ACD"/>
    <w:rsid w:val="00452CAC"/>
    <w:rsid w:val="00453E39"/>
    <w:rsid w:val="004540C0"/>
    <w:rsid w:val="00454154"/>
    <w:rsid w:val="00454F15"/>
    <w:rsid w:val="00460137"/>
    <w:rsid w:val="00460E4A"/>
    <w:rsid w:val="00461427"/>
    <w:rsid w:val="00461A18"/>
    <w:rsid w:val="00463FA4"/>
    <w:rsid w:val="00464B23"/>
    <w:rsid w:val="0046538D"/>
    <w:rsid w:val="00465B16"/>
    <w:rsid w:val="004663C1"/>
    <w:rsid w:val="004669F0"/>
    <w:rsid w:val="00472704"/>
    <w:rsid w:val="00474936"/>
    <w:rsid w:val="00474AAE"/>
    <w:rsid w:val="00474E31"/>
    <w:rsid w:val="00475D6A"/>
    <w:rsid w:val="004762CA"/>
    <w:rsid w:val="004775E6"/>
    <w:rsid w:val="00483BE3"/>
    <w:rsid w:val="00484AF8"/>
    <w:rsid w:val="00490508"/>
    <w:rsid w:val="004951AF"/>
    <w:rsid w:val="00496559"/>
    <w:rsid w:val="00497C6C"/>
    <w:rsid w:val="004A108D"/>
    <w:rsid w:val="004A1824"/>
    <w:rsid w:val="004A20D6"/>
    <w:rsid w:val="004A2417"/>
    <w:rsid w:val="004A3AEC"/>
    <w:rsid w:val="004A5F4C"/>
    <w:rsid w:val="004A674E"/>
    <w:rsid w:val="004B053D"/>
    <w:rsid w:val="004B4432"/>
    <w:rsid w:val="004C1631"/>
    <w:rsid w:val="004C7EDF"/>
    <w:rsid w:val="004D1516"/>
    <w:rsid w:val="004D1FEF"/>
    <w:rsid w:val="004D2EC6"/>
    <w:rsid w:val="004D59D7"/>
    <w:rsid w:val="004D6E15"/>
    <w:rsid w:val="004E4176"/>
    <w:rsid w:val="004E5010"/>
    <w:rsid w:val="004E79B7"/>
    <w:rsid w:val="004E7C62"/>
    <w:rsid w:val="004F0AA8"/>
    <w:rsid w:val="004F1646"/>
    <w:rsid w:val="004F790F"/>
    <w:rsid w:val="00500C9C"/>
    <w:rsid w:val="00501532"/>
    <w:rsid w:val="005018AF"/>
    <w:rsid w:val="00501E1F"/>
    <w:rsid w:val="00504047"/>
    <w:rsid w:val="00504FE3"/>
    <w:rsid w:val="0050581A"/>
    <w:rsid w:val="00506905"/>
    <w:rsid w:val="00507475"/>
    <w:rsid w:val="00507EBE"/>
    <w:rsid w:val="005109BF"/>
    <w:rsid w:val="00512857"/>
    <w:rsid w:val="0051313E"/>
    <w:rsid w:val="00514999"/>
    <w:rsid w:val="00515E4F"/>
    <w:rsid w:val="0051612A"/>
    <w:rsid w:val="00517B9C"/>
    <w:rsid w:val="00521EA2"/>
    <w:rsid w:val="005235F2"/>
    <w:rsid w:val="00524729"/>
    <w:rsid w:val="00526914"/>
    <w:rsid w:val="00526FF7"/>
    <w:rsid w:val="00530560"/>
    <w:rsid w:val="00530A49"/>
    <w:rsid w:val="00535AAF"/>
    <w:rsid w:val="00536129"/>
    <w:rsid w:val="00541CD4"/>
    <w:rsid w:val="00543CF9"/>
    <w:rsid w:val="005465AC"/>
    <w:rsid w:val="0055152E"/>
    <w:rsid w:val="00551E90"/>
    <w:rsid w:val="00553B20"/>
    <w:rsid w:val="00554C4E"/>
    <w:rsid w:val="00554F0A"/>
    <w:rsid w:val="005555F7"/>
    <w:rsid w:val="00556F74"/>
    <w:rsid w:val="0055782B"/>
    <w:rsid w:val="00562589"/>
    <w:rsid w:val="005636C2"/>
    <w:rsid w:val="00570B5C"/>
    <w:rsid w:val="005724D0"/>
    <w:rsid w:val="00577071"/>
    <w:rsid w:val="00580E0B"/>
    <w:rsid w:val="00582E35"/>
    <w:rsid w:val="0058402E"/>
    <w:rsid w:val="00587222"/>
    <w:rsid w:val="0058735A"/>
    <w:rsid w:val="00591824"/>
    <w:rsid w:val="00591C04"/>
    <w:rsid w:val="0059348D"/>
    <w:rsid w:val="0059518B"/>
    <w:rsid w:val="005963E1"/>
    <w:rsid w:val="005A10AA"/>
    <w:rsid w:val="005B4AE2"/>
    <w:rsid w:val="005B4C31"/>
    <w:rsid w:val="005B532C"/>
    <w:rsid w:val="005C0189"/>
    <w:rsid w:val="005C5096"/>
    <w:rsid w:val="005D3132"/>
    <w:rsid w:val="005D7377"/>
    <w:rsid w:val="005D7727"/>
    <w:rsid w:val="005E0744"/>
    <w:rsid w:val="005E114C"/>
    <w:rsid w:val="005E1809"/>
    <w:rsid w:val="005E1920"/>
    <w:rsid w:val="005E46E9"/>
    <w:rsid w:val="005F1476"/>
    <w:rsid w:val="005F5DC5"/>
    <w:rsid w:val="005F7373"/>
    <w:rsid w:val="006032DF"/>
    <w:rsid w:val="0060675E"/>
    <w:rsid w:val="006071B2"/>
    <w:rsid w:val="00607DD9"/>
    <w:rsid w:val="00612D61"/>
    <w:rsid w:val="00612DC3"/>
    <w:rsid w:val="006160F4"/>
    <w:rsid w:val="006215B0"/>
    <w:rsid w:val="00626C9B"/>
    <w:rsid w:val="00627BCF"/>
    <w:rsid w:val="00633A5B"/>
    <w:rsid w:val="00633EAC"/>
    <w:rsid w:val="00634C16"/>
    <w:rsid w:val="006365FB"/>
    <w:rsid w:val="00640B54"/>
    <w:rsid w:val="0064120D"/>
    <w:rsid w:val="00641576"/>
    <w:rsid w:val="00643270"/>
    <w:rsid w:val="00643F49"/>
    <w:rsid w:val="00653EBA"/>
    <w:rsid w:val="006552B8"/>
    <w:rsid w:val="00656187"/>
    <w:rsid w:val="0066137C"/>
    <w:rsid w:val="0066178B"/>
    <w:rsid w:val="0066303F"/>
    <w:rsid w:val="00663ACE"/>
    <w:rsid w:val="00672770"/>
    <w:rsid w:val="00673FEF"/>
    <w:rsid w:val="00675BAE"/>
    <w:rsid w:val="0068436C"/>
    <w:rsid w:val="00687FF5"/>
    <w:rsid w:val="0069170A"/>
    <w:rsid w:val="00693316"/>
    <w:rsid w:val="00693749"/>
    <w:rsid w:val="00694184"/>
    <w:rsid w:val="006960BD"/>
    <w:rsid w:val="00696315"/>
    <w:rsid w:val="006972A2"/>
    <w:rsid w:val="006A0360"/>
    <w:rsid w:val="006A03ED"/>
    <w:rsid w:val="006A21A0"/>
    <w:rsid w:val="006A4FEB"/>
    <w:rsid w:val="006B0A5A"/>
    <w:rsid w:val="006C26BA"/>
    <w:rsid w:val="006C39F4"/>
    <w:rsid w:val="006C43EB"/>
    <w:rsid w:val="006C5DDF"/>
    <w:rsid w:val="006D3579"/>
    <w:rsid w:val="006D5230"/>
    <w:rsid w:val="006D71DD"/>
    <w:rsid w:val="006E5DE3"/>
    <w:rsid w:val="006E73B8"/>
    <w:rsid w:val="006F4841"/>
    <w:rsid w:val="006F4C12"/>
    <w:rsid w:val="006F79BD"/>
    <w:rsid w:val="007002B5"/>
    <w:rsid w:val="007011F8"/>
    <w:rsid w:val="00706592"/>
    <w:rsid w:val="00706855"/>
    <w:rsid w:val="007102CA"/>
    <w:rsid w:val="00710460"/>
    <w:rsid w:val="00710C90"/>
    <w:rsid w:val="0071334A"/>
    <w:rsid w:val="00715088"/>
    <w:rsid w:val="00720F58"/>
    <w:rsid w:val="0072146B"/>
    <w:rsid w:val="00721CE5"/>
    <w:rsid w:val="007264B3"/>
    <w:rsid w:val="007303E8"/>
    <w:rsid w:val="007402E6"/>
    <w:rsid w:val="007427BA"/>
    <w:rsid w:val="007446BE"/>
    <w:rsid w:val="00744A14"/>
    <w:rsid w:val="007472F2"/>
    <w:rsid w:val="00747977"/>
    <w:rsid w:val="00747C01"/>
    <w:rsid w:val="00747F4D"/>
    <w:rsid w:val="0075084F"/>
    <w:rsid w:val="00750A51"/>
    <w:rsid w:val="00752202"/>
    <w:rsid w:val="007542AD"/>
    <w:rsid w:val="00754F84"/>
    <w:rsid w:val="007563C3"/>
    <w:rsid w:val="00760FE3"/>
    <w:rsid w:val="00761474"/>
    <w:rsid w:val="00762763"/>
    <w:rsid w:val="0076445A"/>
    <w:rsid w:val="00764898"/>
    <w:rsid w:val="00772A60"/>
    <w:rsid w:val="007744FB"/>
    <w:rsid w:val="0077496D"/>
    <w:rsid w:val="00774D90"/>
    <w:rsid w:val="007757B8"/>
    <w:rsid w:val="007860B2"/>
    <w:rsid w:val="0078610D"/>
    <w:rsid w:val="00786249"/>
    <w:rsid w:val="00790718"/>
    <w:rsid w:val="00791A4C"/>
    <w:rsid w:val="00794EFD"/>
    <w:rsid w:val="007957CA"/>
    <w:rsid w:val="0079648C"/>
    <w:rsid w:val="00796787"/>
    <w:rsid w:val="007A3902"/>
    <w:rsid w:val="007A3FF2"/>
    <w:rsid w:val="007A444F"/>
    <w:rsid w:val="007A60B9"/>
    <w:rsid w:val="007A71A4"/>
    <w:rsid w:val="007B02A3"/>
    <w:rsid w:val="007B1FB3"/>
    <w:rsid w:val="007B3BAD"/>
    <w:rsid w:val="007B44BB"/>
    <w:rsid w:val="007B4D30"/>
    <w:rsid w:val="007B530F"/>
    <w:rsid w:val="007B5747"/>
    <w:rsid w:val="007B7047"/>
    <w:rsid w:val="007C04C5"/>
    <w:rsid w:val="007C0A70"/>
    <w:rsid w:val="007C27A2"/>
    <w:rsid w:val="007C4D10"/>
    <w:rsid w:val="007C58E4"/>
    <w:rsid w:val="007C59B0"/>
    <w:rsid w:val="007D0BF6"/>
    <w:rsid w:val="007D49C5"/>
    <w:rsid w:val="007D7EFE"/>
    <w:rsid w:val="007E2130"/>
    <w:rsid w:val="007E3405"/>
    <w:rsid w:val="007E4B09"/>
    <w:rsid w:val="007E6EB1"/>
    <w:rsid w:val="007F054F"/>
    <w:rsid w:val="007F1141"/>
    <w:rsid w:val="00800F1D"/>
    <w:rsid w:val="0080378B"/>
    <w:rsid w:val="00805570"/>
    <w:rsid w:val="00806A59"/>
    <w:rsid w:val="00807C1B"/>
    <w:rsid w:val="00811926"/>
    <w:rsid w:val="00813B55"/>
    <w:rsid w:val="00814089"/>
    <w:rsid w:val="00816BD6"/>
    <w:rsid w:val="00823E7A"/>
    <w:rsid w:val="00824566"/>
    <w:rsid w:val="008248A2"/>
    <w:rsid w:val="008262F6"/>
    <w:rsid w:val="008311CD"/>
    <w:rsid w:val="0083296F"/>
    <w:rsid w:val="008345D1"/>
    <w:rsid w:val="00835F8B"/>
    <w:rsid w:val="00837710"/>
    <w:rsid w:val="00837967"/>
    <w:rsid w:val="0084046F"/>
    <w:rsid w:val="008407CC"/>
    <w:rsid w:val="0084347C"/>
    <w:rsid w:val="00846D86"/>
    <w:rsid w:val="0085278D"/>
    <w:rsid w:val="00853B2A"/>
    <w:rsid w:val="00854031"/>
    <w:rsid w:val="008550AB"/>
    <w:rsid w:val="008567DA"/>
    <w:rsid w:val="0085786F"/>
    <w:rsid w:val="00857B75"/>
    <w:rsid w:val="00862B1F"/>
    <w:rsid w:val="00862DFA"/>
    <w:rsid w:val="00863BD1"/>
    <w:rsid w:val="00863CA4"/>
    <w:rsid w:val="00864E37"/>
    <w:rsid w:val="008652C6"/>
    <w:rsid w:val="00866F5D"/>
    <w:rsid w:val="008710FF"/>
    <w:rsid w:val="00875879"/>
    <w:rsid w:val="00876E24"/>
    <w:rsid w:val="0087742E"/>
    <w:rsid w:val="008903D3"/>
    <w:rsid w:val="008908EB"/>
    <w:rsid w:val="00893B0F"/>
    <w:rsid w:val="008940CF"/>
    <w:rsid w:val="008948DF"/>
    <w:rsid w:val="008A1C4B"/>
    <w:rsid w:val="008A2958"/>
    <w:rsid w:val="008A53EF"/>
    <w:rsid w:val="008B0107"/>
    <w:rsid w:val="008B1F34"/>
    <w:rsid w:val="008B2410"/>
    <w:rsid w:val="008B7138"/>
    <w:rsid w:val="008B771E"/>
    <w:rsid w:val="008B7E60"/>
    <w:rsid w:val="008C6061"/>
    <w:rsid w:val="008C6B73"/>
    <w:rsid w:val="008C72F0"/>
    <w:rsid w:val="008C7E44"/>
    <w:rsid w:val="008C7EF8"/>
    <w:rsid w:val="008D009E"/>
    <w:rsid w:val="008D0339"/>
    <w:rsid w:val="008D0E2C"/>
    <w:rsid w:val="008D17ED"/>
    <w:rsid w:val="008D30D5"/>
    <w:rsid w:val="008D5154"/>
    <w:rsid w:val="008D5F1B"/>
    <w:rsid w:val="008D625A"/>
    <w:rsid w:val="008E2BAD"/>
    <w:rsid w:val="008E348C"/>
    <w:rsid w:val="008E559C"/>
    <w:rsid w:val="008F4B9D"/>
    <w:rsid w:val="008F76BA"/>
    <w:rsid w:val="00902245"/>
    <w:rsid w:val="00903CDA"/>
    <w:rsid w:val="00905862"/>
    <w:rsid w:val="009101C5"/>
    <w:rsid w:val="00911929"/>
    <w:rsid w:val="00912900"/>
    <w:rsid w:val="009143FB"/>
    <w:rsid w:val="0091453F"/>
    <w:rsid w:val="009204AD"/>
    <w:rsid w:val="009226C3"/>
    <w:rsid w:val="00924195"/>
    <w:rsid w:val="009246F7"/>
    <w:rsid w:val="0092673B"/>
    <w:rsid w:val="009314A9"/>
    <w:rsid w:val="00931698"/>
    <w:rsid w:val="00934660"/>
    <w:rsid w:val="0093487C"/>
    <w:rsid w:val="00935FD4"/>
    <w:rsid w:val="00943233"/>
    <w:rsid w:val="009432B5"/>
    <w:rsid w:val="00943979"/>
    <w:rsid w:val="009439E2"/>
    <w:rsid w:val="00946A71"/>
    <w:rsid w:val="00947777"/>
    <w:rsid w:val="00950A08"/>
    <w:rsid w:val="00955637"/>
    <w:rsid w:val="00957398"/>
    <w:rsid w:val="009645E9"/>
    <w:rsid w:val="00964948"/>
    <w:rsid w:val="00966019"/>
    <w:rsid w:val="009664BC"/>
    <w:rsid w:val="009669D0"/>
    <w:rsid w:val="00966C44"/>
    <w:rsid w:val="009763C4"/>
    <w:rsid w:val="009764C5"/>
    <w:rsid w:val="00976611"/>
    <w:rsid w:val="00976F90"/>
    <w:rsid w:val="009772FA"/>
    <w:rsid w:val="00980EA0"/>
    <w:rsid w:val="00981136"/>
    <w:rsid w:val="00985D9D"/>
    <w:rsid w:val="00987398"/>
    <w:rsid w:val="009876C9"/>
    <w:rsid w:val="00993D2C"/>
    <w:rsid w:val="00994684"/>
    <w:rsid w:val="00996DEC"/>
    <w:rsid w:val="00996E0A"/>
    <w:rsid w:val="00996E30"/>
    <w:rsid w:val="009A3DD6"/>
    <w:rsid w:val="009A4675"/>
    <w:rsid w:val="009A510B"/>
    <w:rsid w:val="009A6B50"/>
    <w:rsid w:val="009B0684"/>
    <w:rsid w:val="009B4393"/>
    <w:rsid w:val="009B51E4"/>
    <w:rsid w:val="009B7998"/>
    <w:rsid w:val="009C10E1"/>
    <w:rsid w:val="009C2866"/>
    <w:rsid w:val="009C4026"/>
    <w:rsid w:val="009C6F72"/>
    <w:rsid w:val="009D0B9C"/>
    <w:rsid w:val="009D1B05"/>
    <w:rsid w:val="009D4DA3"/>
    <w:rsid w:val="009D603E"/>
    <w:rsid w:val="009D7942"/>
    <w:rsid w:val="009E1C82"/>
    <w:rsid w:val="009E3549"/>
    <w:rsid w:val="009E3F7F"/>
    <w:rsid w:val="009E4D89"/>
    <w:rsid w:val="009E6726"/>
    <w:rsid w:val="009F1979"/>
    <w:rsid w:val="009F34F9"/>
    <w:rsid w:val="009F369A"/>
    <w:rsid w:val="009F37EB"/>
    <w:rsid w:val="009F6736"/>
    <w:rsid w:val="00A00C58"/>
    <w:rsid w:val="00A034C0"/>
    <w:rsid w:val="00A0590C"/>
    <w:rsid w:val="00A06020"/>
    <w:rsid w:val="00A078B1"/>
    <w:rsid w:val="00A07EDD"/>
    <w:rsid w:val="00A1168A"/>
    <w:rsid w:val="00A12837"/>
    <w:rsid w:val="00A14BA3"/>
    <w:rsid w:val="00A21987"/>
    <w:rsid w:val="00A22D44"/>
    <w:rsid w:val="00A23456"/>
    <w:rsid w:val="00A274E9"/>
    <w:rsid w:val="00A336DC"/>
    <w:rsid w:val="00A347A1"/>
    <w:rsid w:val="00A37690"/>
    <w:rsid w:val="00A444C1"/>
    <w:rsid w:val="00A44FB2"/>
    <w:rsid w:val="00A45054"/>
    <w:rsid w:val="00A47900"/>
    <w:rsid w:val="00A50039"/>
    <w:rsid w:val="00A53F25"/>
    <w:rsid w:val="00A54F73"/>
    <w:rsid w:val="00A56A3B"/>
    <w:rsid w:val="00A5770A"/>
    <w:rsid w:val="00A57D7D"/>
    <w:rsid w:val="00A62488"/>
    <w:rsid w:val="00A63379"/>
    <w:rsid w:val="00A64DBA"/>
    <w:rsid w:val="00A67D3C"/>
    <w:rsid w:val="00A70EAC"/>
    <w:rsid w:val="00A71202"/>
    <w:rsid w:val="00A72F21"/>
    <w:rsid w:val="00A7307F"/>
    <w:rsid w:val="00A75E62"/>
    <w:rsid w:val="00A814D9"/>
    <w:rsid w:val="00A82362"/>
    <w:rsid w:val="00A84518"/>
    <w:rsid w:val="00A86625"/>
    <w:rsid w:val="00A90C61"/>
    <w:rsid w:val="00A920BE"/>
    <w:rsid w:val="00A93B16"/>
    <w:rsid w:val="00A95CF8"/>
    <w:rsid w:val="00A96750"/>
    <w:rsid w:val="00AA3D4F"/>
    <w:rsid w:val="00AA4C0C"/>
    <w:rsid w:val="00AA50E5"/>
    <w:rsid w:val="00AB0F5E"/>
    <w:rsid w:val="00AB1A87"/>
    <w:rsid w:val="00AB2928"/>
    <w:rsid w:val="00AB4235"/>
    <w:rsid w:val="00AB45C0"/>
    <w:rsid w:val="00AB6372"/>
    <w:rsid w:val="00AC1538"/>
    <w:rsid w:val="00AD0A1F"/>
    <w:rsid w:val="00AD62C0"/>
    <w:rsid w:val="00AD725F"/>
    <w:rsid w:val="00AE0F45"/>
    <w:rsid w:val="00AE21E8"/>
    <w:rsid w:val="00AE590A"/>
    <w:rsid w:val="00AE5C29"/>
    <w:rsid w:val="00AE7AA7"/>
    <w:rsid w:val="00AF14D8"/>
    <w:rsid w:val="00AF176E"/>
    <w:rsid w:val="00AF24BA"/>
    <w:rsid w:val="00AF368D"/>
    <w:rsid w:val="00AF4A35"/>
    <w:rsid w:val="00AF4F67"/>
    <w:rsid w:val="00AF542C"/>
    <w:rsid w:val="00AF5C52"/>
    <w:rsid w:val="00AF79A8"/>
    <w:rsid w:val="00B008C6"/>
    <w:rsid w:val="00B00D13"/>
    <w:rsid w:val="00B00ED4"/>
    <w:rsid w:val="00B01F1C"/>
    <w:rsid w:val="00B036F6"/>
    <w:rsid w:val="00B104CA"/>
    <w:rsid w:val="00B1322F"/>
    <w:rsid w:val="00B138BC"/>
    <w:rsid w:val="00B13A7C"/>
    <w:rsid w:val="00B14D72"/>
    <w:rsid w:val="00B164E7"/>
    <w:rsid w:val="00B20E34"/>
    <w:rsid w:val="00B21F55"/>
    <w:rsid w:val="00B23215"/>
    <w:rsid w:val="00B31558"/>
    <w:rsid w:val="00B32AB5"/>
    <w:rsid w:val="00B42533"/>
    <w:rsid w:val="00B45D0B"/>
    <w:rsid w:val="00B45DD8"/>
    <w:rsid w:val="00B47935"/>
    <w:rsid w:val="00B47FA2"/>
    <w:rsid w:val="00B51D33"/>
    <w:rsid w:val="00B530B3"/>
    <w:rsid w:val="00B5504A"/>
    <w:rsid w:val="00B57A5A"/>
    <w:rsid w:val="00B61208"/>
    <w:rsid w:val="00B63349"/>
    <w:rsid w:val="00B6541B"/>
    <w:rsid w:val="00B66C56"/>
    <w:rsid w:val="00B67597"/>
    <w:rsid w:val="00B71F96"/>
    <w:rsid w:val="00B7262E"/>
    <w:rsid w:val="00B72DE1"/>
    <w:rsid w:val="00B740C8"/>
    <w:rsid w:val="00B81AED"/>
    <w:rsid w:val="00B81D75"/>
    <w:rsid w:val="00B82059"/>
    <w:rsid w:val="00B82DA6"/>
    <w:rsid w:val="00B83168"/>
    <w:rsid w:val="00B85F76"/>
    <w:rsid w:val="00B86939"/>
    <w:rsid w:val="00B87B16"/>
    <w:rsid w:val="00B90E19"/>
    <w:rsid w:val="00B9106D"/>
    <w:rsid w:val="00B914D6"/>
    <w:rsid w:val="00B94E32"/>
    <w:rsid w:val="00B9605B"/>
    <w:rsid w:val="00B964DD"/>
    <w:rsid w:val="00BB2628"/>
    <w:rsid w:val="00BB342C"/>
    <w:rsid w:val="00BB35CF"/>
    <w:rsid w:val="00BC00DC"/>
    <w:rsid w:val="00BC03FC"/>
    <w:rsid w:val="00BC4F67"/>
    <w:rsid w:val="00BC580D"/>
    <w:rsid w:val="00BC75CB"/>
    <w:rsid w:val="00BD1194"/>
    <w:rsid w:val="00BD3B59"/>
    <w:rsid w:val="00BD560C"/>
    <w:rsid w:val="00BD6796"/>
    <w:rsid w:val="00BD7896"/>
    <w:rsid w:val="00BE05D8"/>
    <w:rsid w:val="00BE2760"/>
    <w:rsid w:val="00BE2905"/>
    <w:rsid w:val="00BE4FF3"/>
    <w:rsid w:val="00BE786B"/>
    <w:rsid w:val="00BF2B58"/>
    <w:rsid w:val="00BF393A"/>
    <w:rsid w:val="00BF4081"/>
    <w:rsid w:val="00C00461"/>
    <w:rsid w:val="00C048CB"/>
    <w:rsid w:val="00C053BA"/>
    <w:rsid w:val="00C065A5"/>
    <w:rsid w:val="00C13D72"/>
    <w:rsid w:val="00C144F1"/>
    <w:rsid w:val="00C1453A"/>
    <w:rsid w:val="00C14D2B"/>
    <w:rsid w:val="00C15EE9"/>
    <w:rsid w:val="00C16EF2"/>
    <w:rsid w:val="00C17D4A"/>
    <w:rsid w:val="00C17F31"/>
    <w:rsid w:val="00C21545"/>
    <w:rsid w:val="00C22DCD"/>
    <w:rsid w:val="00C248BB"/>
    <w:rsid w:val="00C25410"/>
    <w:rsid w:val="00C2751D"/>
    <w:rsid w:val="00C30746"/>
    <w:rsid w:val="00C3167A"/>
    <w:rsid w:val="00C341D8"/>
    <w:rsid w:val="00C36083"/>
    <w:rsid w:val="00C3651F"/>
    <w:rsid w:val="00C36729"/>
    <w:rsid w:val="00C4034E"/>
    <w:rsid w:val="00C4163F"/>
    <w:rsid w:val="00C421CD"/>
    <w:rsid w:val="00C4313D"/>
    <w:rsid w:val="00C440AA"/>
    <w:rsid w:val="00C44F3E"/>
    <w:rsid w:val="00C4676B"/>
    <w:rsid w:val="00C50A11"/>
    <w:rsid w:val="00C53026"/>
    <w:rsid w:val="00C53420"/>
    <w:rsid w:val="00C57732"/>
    <w:rsid w:val="00C57C24"/>
    <w:rsid w:val="00C60560"/>
    <w:rsid w:val="00C608BE"/>
    <w:rsid w:val="00C62CB0"/>
    <w:rsid w:val="00C648EA"/>
    <w:rsid w:val="00C66970"/>
    <w:rsid w:val="00C673B3"/>
    <w:rsid w:val="00C67847"/>
    <w:rsid w:val="00C71F78"/>
    <w:rsid w:val="00C72C76"/>
    <w:rsid w:val="00C73447"/>
    <w:rsid w:val="00C744B3"/>
    <w:rsid w:val="00C76C8C"/>
    <w:rsid w:val="00C76F09"/>
    <w:rsid w:val="00C81CCC"/>
    <w:rsid w:val="00C9203B"/>
    <w:rsid w:val="00C92F41"/>
    <w:rsid w:val="00C932E6"/>
    <w:rsid w:val="00CA550C"/>
    <w:rsid w:val="00CB0DB7"/>
    <w:rsid w:val="00CB243B"/>
    <w:rsid w:val="00CB2AB6"/>
    <w:rsid w:val="00CB2E2E"/>
    <w:rsid w:val="00CB5C8C"/>
    <w:rsid w:val="00CB67AA"/>
    <w:rsid w:val="00CB78C1"/>
    <w:rsid w:val="00CB7DEB"/>
    <w:rsid w:val="00CC0523"/>
    <w:rsid w:val="00CC0BD2"/>
    <w:rsid w:val="00CC1DF0"/>
    <w:rsid w:val="00CC2869"/>
    <w:rsid w:val="00CC3FD7"/>
    <w:rsid w:val="00CC4F80"/>
    <w:rsid w:val="00CC5523"/>
    <w:rsid w:val="00CD7986"/>
    <w:rsid w:val="00CE113A"/>
    <w:rsid w:val="00CE2D49"/>
    <w:rsid w:val="00CE6A1B"/>
    <w:rsid w:val="00CE70BD"/>
    <w:rsid w:val="00CF25A5"/>
    <w:rsid w:val="00CF32E3"/>
    <w:rsid w:val="00CF3D7A"/>
    <w:rsid w:val="00CF505F"/>
    <w:rsid w:val="00D015AF"/>
    <w:rsid w:val="00D01F1E"/>
    <w:rsid w:val="00D07423"/>
    <w:rsid w:val="00D100DE"/>
    <w:rsid w:val="00D126A4"/>
    <w:rsid w:val="00D141F9"/>
    <w:rsid w:val="00D17361"/>
    <w:rsid w:val="00D22E3E"/>
    <w:rsid w:val="00D234AC"/>
    <w:rsid w:val="00D2413E"/>
    <w:rsid w:val="00D254C6"/>
    <w:rsid w:val="00D2691E"/>
    <w:rsid w:val="00D27AD7"/>
    <w:rsid w:val="00D27E83"/>
    <w:rsid w:val="00D32B8D"/>
    <w:rsid w:val="00D32DB6"/>
    <w:rsid w:val="00D361E3"/>
    <w:rsid w:val="00D40F9B"/>
    <w:rsid w:val="00D41800"/>
    <w:rsid w:val="00D42FE0"/>
    <w:rsid w:val="00D44B9D"/>
    <w:rsid w:val="00D4620B"/>
    <w:rsid w:val="00D4658E"/>
    <w:rsid w:val="00D467FC"/>
    <w:rsid w:val="00D5676E"/>
    <w:rsid w:val="00D56B5D"/>
    <w:rsid w:val="00D56BE1"/>
    <w:rsid w:val="00D57148"/>
    <w:rsid w:val="00D57D27"/>
    <w:rsid w:val="00D6011C"/>
    <w:rsid w:val="00D60B8B"/>
    <w:rsid w:val="00D6137F"/>
    <w:rsid w:val="00D61D44"/>
    <w:rsid w:val="00D634E3"/>
    <w:rsid w:val="00D645D6"/>
    <w:rsid w:val="00D70915"/>
    <w:rsid w:val="00D72533"/>
    <w:rsid w:val="00D75D2D"/>
    <w:rsid w:val="00D80B2F"/>
    <w:rsid w:val="00D813BE"/>
    <w:rsid w:val="00D85B15"/>
    <w:rsid w:val="00D87D9A"/>
    <w:rsid w:val="00D90EAE"/>
    <w:rsid w:val="00D9363A"/>
    <w:rsid w:val="00D941EC"/>
    <w:rsid w:val="00DA001B"/>
    <w:rsid w:val="00DA0823"/>
    <w:rsid w:val="00DB02C5"/>
    <w:rsid w:val="00DB0741"/>
    <w:rsid w:val="00DB14B0"/>
    <w:rsid w:val="00DB1AAA"/>
    <w:rsid w:val="00DB2910"/>
    <w:rsid w:val="00DB4D50"/>
    <w:rsid w:val="00DB779F"/>
    <w:rsid w:val="00DC2CB2"/>
    <w:rsid w:val="00DD1472"/>
    <w:rsid w:val="00DD2827"/>
    <w:rsid w:val="00DD41FB"/>
    <w:rsid w:val="00DD5504"/>
    <w:rsid w:val="00DD6AF6"/>
    <w:rsid w:val="00DE580B"/>
    <w:rsid w:val="00DE5ED9"/>
    <w:rsid w:val="00DE65FE"/>
    <w:rsid w:val="00DE6905"/>
    <w:rsid w:val="00DF361A"/>
    <w:rsid w:val="00DF7A19"/>
    <w:rsid w:val="00E00F34"/>
    <w:rsid w:val="00E01BBE"/>
    <w:rsid w:val="00E033CD"/>
    <w:rsid w:val="00E13A62"/>
    <w:rsid w:val="00E1504F"/>
    <w:rsid w:val="00E17192"/>
    <w:rsid w:val="00E17C3B"/>
    <w:rsid w:val="00E20F6A"/>
    <w:rsid w:val="00E21660"/>
    <w:rsid w:val="00E22070"/>
    <w:rsid w:val="00E25361"/>
    <w:rsid w:val="00E259AC"/>
    <w:rsid w:val="00E26435"/>
    <w:rsid w:val="00E30113"/>
    <w:rsid w:val="00E31B6E"/>
    <w:rsid w:val="00E37CA5"/>
    <w:rsid w:val="00E4625B"/>
    <w:rsid w:val="00E4709D"/>
    <w:rsid w:val="00E5147D"/>
    <w:rsid w:val="00E56136"/>
    <w:rsid w:val="00E5630F"/>
    <w:rsid w:val="00E56B2C"/>
    <w:rsid w:val="00E61408"/>
    <w:rsid w:val="00E61D23"/>
    <w:rsid w:val="00E629FC"/>
    <w:rsid w:val="00E638F8"/>
    <w:rsid w:val="00E67B15"/>
    <w:rsid w:val="00E708C5"/>
    <w:rsid w:val="00E716BD"/>
    <w:rsid w:val="00E725AB"/>
    <w:rsid w:val="00E7442D"/>
    <w:rsid w:val="00E755B2"/>
    <w:rsid w:val="00E86CDB"/>
    <w:rsid w:val="00E86F0C"/>
    <w:rsid w:val="00E94138"/>
    <w:rsid w:val="00E94933"/>
    <w:rsid w:val="00E94B7A"/>
    <w:rsid w:val="00EA120E"/>
    <w:rsid w:val="00EA2076"/>
    <w:rsid w:val="00EA5F23"/>
    <w:rsid w:val="00EA6744"/>
    <w:rsid w:val="00EA79F8"/>
    <w:rsid w:val="00EB07C4"/>
    <w:rsid w:val="00EB2CC3"/>
    <w:rsid w:val="00EB51D8"/>
    <w:rsid w:val="00EB6EBB"/>
    <w:rsid w:val="00EB76D6"/>
    <w:rsid w:val="00EC0F81"/>
    <w:rsid w:val="00EC49CB"/>
    <w:rsid w:val="00EC4EEE"/>
    <w:rsid w:val="00EC57C9"/>
    <w:rsid w:val="00ED0651"/>
    <w:rsid w:val="00ED2BB0"/>
    <w:rsid w:val="00ED4673"/>
    <w:rsid w:val="00EE24CB"/>
    <w:rsid w:val="00EE2DB9"/>
    <w:rsid w:val="00EE49C2"/>
    <w:rsid w:val="00EE5D25"/>
    <w:rsid w:val="00EE609F"/>
    <w:rsid w:val="00EE6DE2"/>
    <w:rsid w:val="00EE792F"/>
    <w:rsid w:val="00EF003F"/>
    <w:rsid w:val="00EF57AE"/>
    <w:rsid w:val="00EF5E80"/>
    <w:rsid w:val="00EF6B87"/>
    <w:rsid w:val="00EF73C6"/>
    <w:rsid w:val="00F01563"/>
    <w:rsid w:val="00F0653D"/>
    <w:rsid w:val="00F077D3"/>
    <w:rsid w:val="00F15D08"/>
    <w:rsid w:val="00F16F42"/>
    <w:rsid w:val="00F21B7F"/>
    <w:rsid w:val="00F24CA2"/>
    <w:rsid w:val="00F2534D"/>
    <w:rsid w:val="00F2562A"/>
    <w:rsid w:val="00F2682C"/>
    <w:rsid w:val="00F26EF9"/>
    <w:rsid w:val="00F30FA9"/>
    <w:rsid w:val="00F3142F"/>
    <w:rsid w:val="00F3187B"/>
    <w:rsid w:val="00F37B53"/>
    <w:rsid w:val="00F4165B"/>
    <w:rsid w:val="00F419D1"/>
    <w:rsid w:val="00F42FA9"/>
    <w:rsid w:val="00F43222"/>
    <w:rsid w:val="00F434EF"/>
    <w:rsid w:val="00F43E62"/>
    <w:rsid w:val="00F457C3"/>
    <w:rsid w:val="00F50217"/>
    <w:rsid w:val="00F5078D"/>
    <w:rsid w:val="00F5196B"/>
    <w:rsid w:val="00F532C4"/>
    <w:rsid w:val="00F53A3B"/>
    <w:rsid w:val="00F54912"/>
    <w:rsid w:val="00F556B8"/>
    <w:rsid w:val="00F55A01"/>
    <w:rsid w:val="00F61CE3"/>
    <w:rsid w:val="00F6342F"/>
    <w:rsid w:val="00F65C15"/>
    <w:rsid w:val="00F719D0"/>
    <w:rsid w:val="00F84405"/>
    <w:rsid w:val="00F90D7B"/>
    <w:rsid w:val="00F946B4"/>
    <w:rsid w:val="00F95CD7"/>
    <w:rsid w:val="00F97902"/>
    <w:rsid w:val="00FA0EA5"/>
    <w:rsid w:val="00FA1EBD"/>
    <w:rsid w:val="00FA6A8B"/>
    <w:rsid w:val="00FA6ADF"/>
    <w:rsid w:val="00FA7710"/>
    <w:rsid w:val="00FB283F"/>
    <w:rsid w:val="00FB5053"/>
    <w:rsid w:val="00FC0DAA"/>
    <w:rsid w:val="00FC15CE"/>
    <w:rsid w:val="00FC2E73"/>
    <w:rsid w:val="00FD156E"/>
    <w:rsid w:val="00FD3D69"/>
    <w:rsid w:val="00FD4902"/>
    <w:rsid w:val="00FD6F02"/>
    <w:rsid w:val="00FD794F"/>
    <w:rsid w:val="00FE0581"/>
    <w:rsid w:val="00FE15DF"/>
    <w:rsid w:val="00FE1FF5"/>
    <w:rsid w:val="00FE2463"/>
    <w:rsid w:val="00FE591E"/>
    <w:rsid w:val="00FE60E8"/>
    <w:rsid w:val="00FE7E37"/>
    <w:rsid w:val="00FF0431"/>
    <w:rsid w:val="00FF0DA2"/>
    <w:rsid w:val="00FF16D6"/>
    <w:rsid w:val="00FF2BC2"/>
    <w:rsid w:val="00FF2E81"/>
    <w:rsid w:val="00FF6F9F"/>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B8FFE"/>
  <w15:docId w15:val="{4208D5A0-0598-7849-AAA7-A0F94FE9D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234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3DD6"/>
    <w:pPr>
      <w:ind w:left="720"/>
      <w:contextualSpacing/>
    </w:pPr>
  </w:style>
  <w:style w:type="character" w:styleId="Hyperlink">
    <w:name w:val="Hyperlink"/>
    <w:basedOn w:val="DefaultParagraphFont"/>
    <w:uiPriority w:val="99"/>
    <w:unhideWhenUsed/>
    <w:rsid w:val="00132F03"/>
    <w:rPr>
      <w:color w:val="0563C1" w:themeColor="hyperlink"/>
      <w:u w:val="single"/>
    </w:rPr>
  </w:style>
  <w:style w:type="character" w:styleId="UnresolvedMention">
    <w:name w:val="Unresolved Mention"/>
    <w:basedOn w:val="DefaultParagraphFont"/>
    <w:uiPriority w:val="99"/>
    <w:semiHidden/>
    <w:unhideWhenUsed/>
    <w:rsid w:val="00132F03"/>
    <w:rPr>
      <w:color w:val="605E5C"/>
      <w:shd w:val="clear" w:color="auto" w:fill="E1DFDD"/>
    </w:rPr>
  </w:style>
  <w:style w:type="paragraph" w:styleId="Revision">
    <w:name w:val="Revision"/>
    <w:hidden/>
    <w:uiPriority w:val="99"/>
    <w:semiHidden/>
    <w:rsid w:val="00F314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91587">
      <w:bodyDiv w:val="1"/>
      <w:marLeft w:val="0"/>
      <w:marRight w:val="0"/>
      <w:marTop w:val="0"/>
      <w:marBottom w:val="0"/>
      <w:divBdr>
        <w:top w:val="none" w:sz="0" w:space="0" w:color="auto"/>
        <w:left w:val="none" w:sz="0" w:space="0" w:color="auto"/>
        <w:bottom w:val="none" w:sz="0" w:space="0" w:color="auto"/>
        <w:right w:val="none" w:sz="0" w:space="0" w:color="auto"/>
      </w:divBdr>
      <w:divsChild>
        <w:div w:id="1847095534">
          <w:marLeft w:val="0"/>
          <w:marRight w:val="0"/>
          <w:marTop w:val="0"/>
          <w:marBottom w:val="0"/>
          <w:divBdr>
            <w:top w:val="none" w:sz="0" w:space="0" w:color="auto"/>
            <w:left w:val="none" w:sz="0" w:space="0" w:color="auto"/>
            <w:bottom w:val="none" w:sz="0" w:space="0" w:color="auto"/>
            <w:right w:val="none" w:sz="0" w:space="0" w:color="auto"/>
          </w:divBdr>
          <w:divsChild>
            <w:div w:id="390539990">
              <w:marLeft w:val="0"/>
              <w:marRight w:val="0"/>
              <w:marTop w:val="0"/>
              <w:marBottom w:val="0"/>
              <w:divBdr>
                <w:top w:val="none" w:sz="0" w:space="0" w:color="auto"/>
                <w:left w:val="none" w:sz="0" w:space="0" w:color="auto"/>
                <w:bottom w:val="none" w:sz="0" w:space="0" w:color="auto"/>
                <w:right w:val="none" w:sz="0" w:space="0" w:color="auto"/>
              </w:divBdr>
            </w:div>
            <w:div w:id="173362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02074">
      <w:bodyDiv w:val="1"/>
      <w:marLeft w:val="0"/>
      <w:marRight w:val="0"/>
      <w:marTop w:val="0"/>
      <w:marBottom w:val="0"/>
      <w:divBdr>
        <w:top w:val="none" w:sz="0" w:space="0" w:color="auto"/>
        <w:left w:val="none" w:sz="0" w:space="0" w:color="auto"/>
        <w:bottom w:val="none" w:sz="0" w:space="0" w:color="auto"/>
        <w:right w:val="none" w:sz="0" w:space="0" w:color="auto"/>
      </w:divBdr>
      <w:divsChild>
        <w:div w:id="1028023040">
          <w:marLeft w:val="0"/>
          <w:marRight w:val="0"/>
          <w:marTop w:val="0"/>
          <w:marBottom w:val="0"/>
          <w:divBdr>
            <w:top w:val="none" w:sz="0" w:space="0" w:color="auto"/>
            <w:left w:val="none" w:sz="0" w:space="0" w:color="auto"/>
            <w:bottom w:val="none" w:sz="0" w:space="0" w:color="auto"/>
            <w:right w:val="none" w:sz="0" w:space="0" w:color="auto"/>
          </w:divBdr>
          <w:divsChild>
            <w:div w:id="96218647">
              <w:marLeft w:val="0"/>
              <w:marRight w:val="0"/>
              <w:marTop w:val="0"/>
              <w:marBottom w:val="0"/>
              <w:divBdr>
                <w:top w:val="none" w:sz="0" w:space="0" w:color="auto"/>
                <w:left w:val="none" w:sz="0" w:space="0" w:color="auto"/>
                <w:bottom w:val="none" w:sz="0" w:space="0" w:color="auto"/>
                <w:right w:val="none" w:sz="0" w:space="0" w:color="auto"/>
              </w:divBdr>
            </w:div>
            <w:div w:id="57829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34148">
      <w:bodyDiv w:val="1"/>
      <w:marLeft w:val="0"/>
      <w:marRight w:val="0"/>
      <w:marTop w:val="0"/>
      <w:marBottom w:val="0"/>
      <w:divBdr>
        <w:top w:val="none" w:sz="0" w:space="0" w:color="auto"/>
        <w:left w:val="none" w:sz="0" w:space="0" w:color="auto"/>
        <w:bottom w:val="none" w:sz="0" w:space="0" w:color="auto"/>
        <w:right w:val="none" w:sz="0" w:space="0" w:color="auto"/>
      </w:divBdr>
      <w:divsChild>
        <w:div w:id="1502742261">
          <w:marLeft w:val="0"/>
          <w:marRight w:val="0"/>
          <w:marTop w:val="0"/>
          <w:marBottom w:val="0"/>
          <w:divBdr>
            <w:top w:val="none" w:sz="0" w:space="0" w:color="auto"/>
            <w:left w:val="none" w:sz="0" w:space="0" w:color="auto"/>
            <w:bottom w:val="none" w:sz="0" w:space="0" w:color="auto"/>
            <w:right w:val="none" w:sz="0" w:space="0" w:color="auto"/>
          </w:divBdr>
          <w:divsChild>
            <w:div w:id="49426729">
              <w:marLeft w:val="0"/>
              <w:marRight w:val="0"/>
              <w:marTop w:val="0"/>
              <w:marBottom w:val="0"/>
              <w:divBdr>
                <w:top w:val="none" w:sz="0" w:space="0" w:color="auto"/>
                <w:left w:val="none" w:sz="0" w:space="0" w:color="auto"/>
                <w:bottom w:val="none" w:sz="0" w:space="0" w:color="auto"/>
                <w:right w:val="none" w:sz="0" w:space="0" w:color="auto"/>
              </w:divBdr>
            </w:div>
            <w:div w:id="145438984">
              <w:marLeft w:val="0"/>
              <w:marRight w:val="0"/>
              <w:marTop w:val="0"/>
              <w:marBottom w:val="0"/>
              <w:divBdr>
                <w:top w:val="none" w:sz="0" w:space="0" w:color="auto"/>
                <w:left w:val="none" w:sz="0" w:space="0" w:color="auto"/>
                <w:bottom w:val="none" w:sz="0" w:space="0" w:color="auto"/>
                <w:right w:val="none" w:sz="0" w:space="0" w:color="auto"/>
              </w:divBdr>
            </w:div>
            <w:div w:id="346635873">
              <w:marLeft w:val="0"/>
              <w:marRight w:val="0"/>
              <w:marTop w:val="0"/>
              <w:marBottom w:val="0"/>
              <w:divBdr>
                <w:top w:val="none" w:sz="0" w:space="0" w:color="auto"/>
                <w:left w:val="none" w:sz="0" w:space="0" w:color="auto"/>
                <w:bottom w:val="none" w:sz="0" w:space="0" w:color="auto"/>
                <w:right w:val="none" w:sz="0" w:space="0" w:color="auto"/>
              </w:divBdr>
            </w:div>
            <w:div w:id="368529135">
              <w:marLeft w:val="0"/>
              <w:marRight w:val="0"/>
              <w:marTop w:val="0"/>
              <w:marBottom w:val="0"/>
              <w:divBdr>
                <w:top w:val="none" w:sz="0" w:space="0" w:color="auto"/>
                <w:left w:val="none" w:sz="0" w:space="0" w:color="auto"/>
                <w:bottom w:val="none" w:sz="0" w:space="0" w:color="auto"/>
                <w:right w:val="none" w:sz="0" w:space="0" w:color="auto"/>
              </w:divBdr>
            </w:div>
            <w:div w:id="406077420">
              <w:marLeft w:val="0"/>
              <w:marRight w:val="0"/>
              <w:marTop w:val="0"/>
              <w:marBottom w:val="0"/>
              <w:divBdr>
                <w:top w:val="none" w:sz="0" w:space="0" w:color="auto"/>
                <w:left w:val="none" w:sz="0" w:space="0" w:color="auto"/>
                <w:bottom w:val="none" w:sz="0" w:space="0" w:color="auto"/>
                <w:right w:val="none" w:sz="0" w:space="0" w:color="auto"/>
              </w:divBdr>
            </w:div>
            <w:div w:id="466701761">
              <w:marLeft w:val="0"/>
              <w:marRight w:val="0"/>
              <w:marTop w:val="0"/>
              <w:marBottom w:val="0"/>
              <w:divBdr>
                <w:top w:val="none" w:sz="0" w:space="0" w:color="auto"/>
                <w:left w:val="none" w:sz="0" w:space="0" w:color="auto"/>
                <w:bottom w:val="none" w:sz="0" w:space="0" w:color="auto"/>
                <w:right w:val="none" w:sz="0" w:space="0" w:color="auto"/>
              </w:divBdr>
            </w:div>
            <w:div w:id="523054041">
              <w:marLeft w:val="0"/>
              <w:marRight w:val="0"/>
              <w:marTop w:val="0"/>
              <w:marBottom w:val="0"/>
              <w:divBdr>
                <w:top w:val="none" w:sz="0" w:space="0" w:color="auto"/>
                <w:left w:val="none" w:sz="0" w:space="0" w:color="auto"/>
                <w:bottom w:val="none" w:sz="0" w:space="0" w:color="auto"/>
                <w:right w:val="none" w:sz="0" w:space="0" w:color="auto"/>
              </w:divBdr>
            </w:div>
            <w:div w:id="627979340">
              <w:marLeft w:val="0"/>
              <w:marRight w:val="0"/>
              <w:marTop w:val="0"/>
              <w:marBottom w:val="0"/>
              <w:divBdr>
                <w:top w:val="none" w:sz="0" w:space="0" w:color="auto"/>
                <w:left w:val="none" w:sz="0" w:space="0" w:color="auto"/>
                <w:bottom w:val="none" w:sz="0" w:space="0" w:color="auto"/>
                <w:right w:val="none" w:sz="0" w:space="0" w:color="auto"/>
              </w:divBdr>
            </w:div>
            <w:div w:id="687801031">
              <w:marLeft w:val="0"/>
              <w:marRight w:val="0"/>
              <w:marTop w:val="0"/>
              <w:marBottom w:val="0"/>
              <w:divBdr>
                <w:top w:val="none" w:sz="0" w:space="0" w:color="auto"/>
                <w:left w:val="none" w:sz="0" w:space="0" w:color="auto"/>
                <w:bottom w:val="none" w:sz="0" w:space="0" w:color="auto"/>
                <w:right w:val="none" w:sz="0" w:space="0" w:color="auto"/>
              </w:divBdr>
            </w:div>
            <w:div w:id="704403206">
              <w:marLeft w:val="0"/>
              <w:marRight w:val="0"/>
              <w:marTop w:val="0"/>
              <w:marBottom w:val="0"/>
              <w:divBdr>
                <w:top w:val="none" w:sz="0" w:space="0" w:color="auto"/>
                <w:left w:val="none" w:sz="0" w:space="0" w:color="auto"/>
                <w:bottom w:val="none" w:sz="0" w:space="0" w:color="auto"/>
                <w:right w:val="none" w:sz="0" w:space="0" w:color="auto"/>
              </w:divBdr>
            </w:div>
            <w:div w:id="718014140">
              <w:marLeft w:val="0"/>
              <w:marRight w:val="0"/>
              <w:marTop w:val="0"/>
              <w:marBottom w:val="0"/>
              <w:divBdr>
                <w:top w:val="none" w:sz="0" w:space="0" w:color="auto"/>
                <w:left w:val="none" w:sz="0" w:space="0" w:color="auto"/>
                <w:bottom w:val="none" w:sz="0" w:space="0" w:color="auto"/>
                <w:right w:val="none" w:sz="0" w:space="0" w:color="auto"/>
              </w:divBdr>
            </w:div>
            <w:div w:id="918634177">
              <w:marLeft w:val="0"/>
              <w:marRight w:val="0"/>
              <w:marTop w:val="0"/>
              <w:marBottom w:val="0"/>
              <w:divBdr>
                <w:top w:val="none" w:sz="0" w:space="0" w:color="auto"/>
                <w:left w:val="none" w:sz="0" w:space="0" w:color="auto"/>
                <w:bottom w:val="none" w:sz="0" w:space="0" w:color="auto"/>
                <w:right w:val="none" w:sz="0" w:space="0" w:color="auto"/>
              </w:divBdr>
            </w:div>
            <w:div w:id="1380325072">
              <w:marLeft w:val="0"/>
              <w:marRight w:val="0"/>
              <w:marTop w:val="0"/>
              <w:marBottom w:val="0"/>
              <w:divBdr>
                <w:top w:val="none" w:sz="0" w:space="0" w:color="auto"/>
                <w:left w:val="none" w:sz="0" w:space="0" w:color="auto"/>
                <w:bottom w:val="none" w:sz="0" w:space="0" w:color="auto"/>
                <w:right w:val="none" w:sz="0" w:space="0" w:color="auto"/>
              </w:divBdr>
            </w:div>
            <w:div w:id="1435438886">
              <w:marLeft w:val="0"/>
              <w:marRight w:val="0"/>
              <w:marTop w:val="0"/>
              <w:marBottom w:val="0"/>
              <w:divBdr>
                <w:top w:val="none" w:sz="0" w:space="0" w:color="auto"/>
                <w:left w:val="none" w:sz="0" w:space="0" w:color="auto"/>
                <w:bottom w:val="none" w:sz="0" w:space="0" w:color="auto"/>
                <w:right w:val="none" w:sz="0" w:space="0" w:color="auto"/>
              </w:divBdr>
            </w:div>
            <w:div w:id="1668709332">
              <w:marLeft w:val="0"/>
              <w:marRight w:val="0"/>
              <w:marTop w:val="0"/>
              <w:marBottom w:val="0"/>
              <w:divBdr>
                <w:top w:val="none" w:sz="0" w:space="0" w:color="auto"/>
                <w:left w:val="none" w:sz="0" w:space="0" w:color="auto"/>
                <w:bottom w:val="none" w:sz="0" w:space="0" w:color="auto"/>
                <w:right w:val="none" w:sz="0" w:space="0" w:color="auto"/>
              </w:divBdr>
            </w:div>
            <w:div w:id="1955744234">
              <w:marLeft w:val="0"/>
              <w:marRight w:val="0"/>
              <w:marTop w:val="0"/>
              <w:marBottom w:val="0"/>
              <w:divBdr>
                <w:top w:val="none" w:sz="0" w:space="0" w:color="auto"/>
                <w:left w:val="none" w:sz="0" w:space="0" w:color="auto"/>
                <w:bottom w:val="none" w:sz="0" w:space="0" w:color="auto"/>
                <w:right w:val="none" w:sz="0" w:space="0" w:color="auto"/>
              </w:divBdr>
            </w:div>
            <w:div w:id="21063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06805">
      <w:bodyDiv w:val="1"/>
      <w:marLeft w:val="0"/>
      <w:marRight w:val="0"/>
      <w:marTop w:val="0"/>
      <w:marBottom w:val="0"/>
      <w:divBdr>
        <w:top w:val="none" w:sz="0" w:space="0" w:color="auto"/>
        <w:left w:val="none" w:sz="0" w:space="0" w:color="auto"/>
        <w:bottom w:val="none" w:sz="0" w:space="0" w:color="auto"/>
        <w:right w:val="none" w:sz="0" w:space="0" w:color="auto"/>
      </w:divBdr>
      <w:divsChild>
        <w:div w:id="2003464332">
          <w:marLeft w:val="0"/>
          <w:marRight w:val="0"/>
          <w:marTop w:val="0"/>
          <w:marBottom w:val="0"/>
          <w:divBdr>
            <w:top w:val="none" w:sz="0" w:space="0" w:color="auto"/>
            <w:left w:val="none" w:sz="0" w:space="0" w:color="auto"/>
            <w:bottom w:val="none" w:sz="0" w:space="0" w:color="auto"/>
            <w:right w:val="none" w:sz="0" w:space="0" w:color="auto"/>
          </w:divBdr>
          <w:divsChild>
            <w:div w:id="65300841">
              <w:marLeft w:val="0"/>
              <w:marRight w:val="0"/>
              <w:marTop w:val="0"/>
              <w:marBottom w:val="0"/>
              <w:divBdr>
                <w:top w:val="none" w:sz="0" w:space="0" w:color="auto"/>
                <w:left w:val="none" w:sz="0" w:space="0" w:color="auto"/>
                <w:bottom w:val="none" w:sz="0" w:space="0" w:color="auto"/>
                <w:right w:val="none" w:sz="0" w:space="0" w:color="auto"/>
              </w:divBdr>
            </w:div>
            <w:div w:id="30548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41922">
      <w:bodyDiv w:val="1"/>
      <w:marLeft w:val="0"/>
      <w:marRight w:val="0"/>
      <w:marTop w:val="0"/>
      <w:marBottom w:val="0"/>
      <w:divBdr>
        <w:top w:val="none" w:sz="0" w:space="0" w:color="auto"/>
        <w:left w:val="none" w:sz="0" w:space="0" w:color="auto"/>
        <w:bottom w:val="none" w:sz="0" w:space="0" w:color="auto"/>
        <w:right w:val="none" w:sz="0" w:space="0" w:color="auto"/>
      </w:divBdr>
      <w:divsChild>
        <w:div w:id="732389723">
          <w:marLeft w:val="0"/>
          <w:marRight w:val="0"/>
          <w:marTop w:val="0"/>
          <w:marBottom w:val="0"/>
          <w:divBdr>
            <w:top w:val="none" w:sz="0" w:space="0" w:color="auto"/>
            <w:left w:val="none" w:sz="0" w:space="0" w:color="auto"/>
            <w:bottom w:val="none" w:sz="0" w:space="0" w:color="auto"/>
            <w:right w:val="none" w:sz="0" w:space="0" w:color="auto"/>
          </w:divBdr>
          <w:divsChild>
            <w:div w:id="14815415">
              <w:marLeft w:val="0"/>
              <w:marRight w:val="0"/>
              <w:marTop w:val="0"/>
              <w:marBottom w:val="0"/>
              <w:divBdr>
                <w:top w:val="none" w:sz="0" w:space="0" w:color="auto"/>
                <w:left w:val="none" w:sz="0" w:space="0" w:color="auto"/>
                <w:bottom w:val="none" w:sz="0" w:space="0" w:color="auto"/>
                <w:right w:val="none" w:sz="0" w:space="0" w:color="auto"/>
              </w:divBdr>
            </w:div>
            <w:div w:id="138613059">
              <w:marLeft w:val="0"/>
              <w:marRight w:val="0"/>
              <w:marTop w:val="0"/>
              <w:marBottom w:val="0"/>
              <w:divBdr>
                <w:top w:val="none" w:sz="0" w:space="0" w:color="auto"/>
                <w:left w:val="none" w:sz="0" w:space="0" w:color="auto"/>
                <w:bottom w:val="none" w:sz="0" w:space="0" w:color="auto"/>
                <w:right w:val="none" w:sz="0" w:space="0" w:color="auto"/>
              </w:divBdr>
            </w:div>
            <w:div w:id="160584039">
              <w:marLeft w:val="0"/>
              <w:marRight w:val="0"/>
              <w:marTop w:val="0"/>
              <w:marBottom w:val="0"/>
              <w:divBdr>
                <w:top w:val="none" w:sz="0" w:space="0" w:color="auto"/>
                <w:left w:val="none" w:sz="0" w:space="0" w:color="auto"/>
                <w:bottom w:val="none" w:sz="0" w:space="0" w:color="auto"/>
                <w:right w:val="none" w:sz="0" w:space="0" w:color="auto"/>
              </w:divBdr>
            </w:div>
            <w:div w:id="301348418">
              <w:marLeft w:val="0"/>
              <w:marRight w:val="0"/>
              <w:marTop w:val="0"/>
              <w:marBottom w:val="0"/>
              <w:divBdr>
                <w:top w:val="none" w:sz="0" w:space="0" w:color="auto"/>
                <w:left w:val="none" w:sz="0" w:space="0" w:color="auto"/>
                <w:bottom w:val="none" w:sz="0" w:space="0" w:color="auto"/>
                <w:right w:val="none" w:sz="0" w:space="0" w:color="auto"/>
              </w:divBdr>
            </w:div>
            <w:div w:id="318577989">
              <w:marLeft w:val="0"/>
              <w:marRight w:val="0"/>
              <w:marTop w:val="0"/>
              <w:marBottom w:val="0"/>
              <w:divBdr>
                <w:top w:val="none" w:sz="0" w:space="0" w:color="auto"/>
                <w:left w:val="none" w:sz="0" w:space="0" w:color="auto"/>
                <w:bottom w:val="none" w:sz="0" w:space="0" w:color="auto"/>
                <w:right w:val="none" w:sz="0" w:space="0" w:color="auto"/>
              </w:divBdr>
            </w:div>
            <w:div w:id="561599836">
              <w:marLeft w:val="0"/>
              <w:marRight w:val="0"/>
              <w:marTop w:val="0"/>
              <w:marBottom w:val="0"/>
              <w:divBdr>
                <w:top w:val="none" w:sz="0" w:space="0" w:color="auto"/>
                <w:left w:val="none" w:sz="0" w:space="0" w:color="auto"/>
                <w:bottom w:val="none" w:sz="0" w:space="0" w:color="auto"/>
                <w:right w:val="none" w:sz="0" w:space="0" w:color="auto"/>
              </w:divBdr>
            </w:div>
            <w:div w:id="700545916">
              <w:marLeft w:val="0"/>
              <w:marRight w:val="0"/>
              <w:marTop w:val="0"/>
              <w:marBottom w:val="0"/>
              <w:divBdr>
                <w:top w:val="none" w:sz="0" w:space="0" w:color="auto"/>
                <w:left w:val="none" w:sz="0" w:space="0" w:color="auto"/>
                <w:bottom w:val="none" w:sz="0" w:space="0" w:color="auto"/>
                <w:right w:val="none" w:sz="0" w:space="0" w:color="auto"/>
              </w:divBdr>
            </w:div>
            <w:div w:id="789981306">
              <w:marLeft w:val="0"/>
              <w:marRight w:val="0"/>
              <w:marTop w:val="0"/>
              <w:marBottom w:val="0"/>
              <w:divBdr>
                <w:top w:val="none" w:sz="0" w:space="0" w:color="auto"/>
                <w:left w:val="none" w:sz="0" w:space="0" w:color="auto"/>
                <w:bottom w:val="none" w:sz="0" w:space="0" w:color="auto"/>
                <w:right w:val="none" w:sz="0" w:space="0" w:color="auto"/>
              </w:divBdr>
            </w:div>
            <w:div w:id="951323113">
              <w:marLeft w:val="0"/>
              <w:marRight w:val="0"/>
              <w:marTop w:val="0"/>
              <w:marBottom w:val="0"/>
              <w:divBdr>
                <w:top w:val="none" w:sz="0" w:space="0" w:color="auto"/>
                <w:left w:val="none" w:sz="0" w:space="0" w:color="auto"/>
                <w:bottom w:val="none" w:sz="0" w:space="0" w:color="auto"/>
                <w:right w:val="none" w:sz="0" w:space="0" w:color="auto"/>
              </w:divBdr>
            </w:div>
            <w:div w:id="1094978482">
              <w:marLeft w:val="0"/>
              <w:marRight w:val="0"/>
              <w:marTop w:val="0"/>
              <w:marBottom w:val="0"/>
              <w:divBdr>
                <w:top w:val="none" w:sz="0" w:space="0" w:color="auto"/>
                <w:left w:val="none" w:sz="0" w:space="0" w:color="auto"/>
                <w:bottom w:val="none" w:sz="0" w:space="0" w:color="auto"/>
                <w:right w:val="none" w:sz="0" w:space="0" w:color="auto"/>
              </w:divBdr>
            </w:div>
            <w:div w:id="1168521267">
              <w:marLeft w:val="0"/>
              <w:marRight w:val="0"/>
              <w:marTop w:val="0"/>
              <w:marBottom w:val="0"/>
              <w:divBdr>
                <w:top w:val="none" w:sz="0" w:space="0" w:color="auto"/>
                <w:left w:val="none" w:sz="0" w:space="0" w:color="auto"/>
                <w:bottom w:val="none" w:sz="0" w:space="0" w:color="auto"/>
                <w:right w:val="none" w:sz="0" w:space="0" w:color="auto"/>
              </w:divBdr>
            </w:div>
            <w:div w:id="1290434762">
              <w:marLeft w:val="0"/>
              <w:marRight w:val="0"/>
              <w:marTop w:val="0"/>
              <w:marBottom w:val="0"/>
              <w:divBdr>
                <w:top w:val="none" w:sz="0" w:space="0" w:color="auto"/>
                <w:left w:val="none" w:sz="0" w:space="0" w:color="auto"/>
                <w:bottom w:val="none" w:sz="0" w:space="0" w:color="auto"/>
                <w:right w:val="none" w:sz="0" w:space="0" w:color="auto"/>
              </w:divBdr>
            </w:div>
            <w:div w:id="1367289530">
              <w:marLeft w:val="0"/>
              <w:marRight w:val="0"/>
              <w:marTop w:val="0"/>
              <w:marBottom w:val="0"/>
              <w:divBdr>
                <w:top w:val="none" w:sz="0" w:space="0" w:color="auto"/>
                <w:left w:val="none" w:sz="0" w:space="0" w:color="auto"/>
                <w:bottom w:val="none" w:sz="0" w:space="0" w:color="auto"/>
                <w:right w:val="none" w:sz="0" w:space="0" w:color="auto"/>
              </w:divBdr>
            </w:div>
            <w:div w:id="1388602927">
              <w:marLeft w:val="0"/>
              <w:marRight w:val="0"/>
              <w:marTop w:val="0"/>
              <w:marBottom w:val="0"/>
              <w:divBdr>
                <w:top w:val="none" w:sz="0" w:space="0" w:color="auto"/>
                <w:left w:val="none" w:sz="0" w:space="0" w:color="auto"/>
                <w:bottom w:val="none" w:sz="0" w:space="0" w:color="auto"/>
                <w:right w:val="none" w:sz="0" w:space="0" w:color="auto"/>
              </w:divBdr>
            </w:div>
            <w:div w:id="1443841332">
              <w:marLeft w:val="0"/>
              <w:marRight w:val="0"/>
              <w:marTop w:val="0"/>
              <w:marBottom w:val="0"/>
              <w:divBdr>
                <w:top w:val="none" w:sz="0" w:space="0" w:color="auto"/>
                <w:left w:val="none" w:sz="0" w:space="0" w:color="auto"/>
                <w:bottom w:val="none" w:sz="0" w:space="0" w:color="auto"/>
                <w:right w:val="none" w:sz="0" w:space="0" w:color="auto"/>
              </w:divBdr>
            </w:div>
            <w:div w:id="1591622876">
              <w:marLeft w:val="0"/>
              <w:marRight w:val="0"/>
              <w:marTop w:val="0"/>
              <w:marBottom w:val="0"/>
              <w:divBdr>
                <w:top w:val="none" w:sz="0" w:space="0" w:color="auto"/>
                <w:left w:val="none" w:sz="0" w:space="0" w:color="auto"/>
                <w:bottom w:val="none" w:sz="0" w:space="0" w:color="auto"/>
                <w:right w:val="none" w:sz="0" w:space="0" w:color="auto"/>
              </w:divBdr>
            </w:div>
            <w:div w:id="18391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495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FE2C4-2F4F-C043-AE50-B030178BC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3895</Words>
  <Characters>22204</Characters>
  <Application>Microsoft Office Word</Application>
  <DocSecurity>0</DocSecurity>
  <Lines>185</Lines>
  <Paragraphs>52</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Manager/>
  <Company/>
  <LinksUpToDate>false</LinksUpToDate>
  <CharactersWithSpaces>26047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Dag Rojahn Karlsen</dc:creator>
  <cp:keywords/>
  <dc:description/>
  <cp:lastModifiedBy>Snorre Fossland</cp:lastModifiedBy>
  <cp:revision>2</cp:revision>
  <dcterms:created xsi:type="dcterms:W3CDTF">2021-10-25T08:36:00Z</dcterms:created>
  <dcterms:modified xsi:type="dcterms:W3CDTF">2021-10-27T20:32:00Z</dcterms:modified>
  <cp:category/>
</cp:coreProperties>
</file>